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C55C00" w14:textId="447E1436" w:rsidR="003B4D38" w:rsidRPr="00ED203A" w:rsidRDefault="003B4D38" w:rsidP="003B4D38">
      <w:pPr>
        <w:pStyle w:val="1"/>
        <w:spacing w:line="480" w:lineRule="auto"/>
      </w:pPr>
      <w:bookmarkStart w:id="0" w:name="_Hlk167036069"/>
      <w:r w:rsidRPr="00ED203A">
        <w:t xml:space="preserve">The fate of organic pollutants in the subsurface and groundwater at the field scale during storms and irrigation events </w:t>
      </w:r>
    </w:p>
    <w:bookmarkEnd w:id="0"/>
    <w:p w14:paraId="7D27F42C" w14:textId="65910065" w:rsidR="00B460DF" w:rsidRPr="00C55B5C" w:rsidRDefault="00B460DF" w:rsidP="00B460DF">
      <w:pPr>
        <w:spacing w:line="480" w:lineRule="auto"/>
        <w:ind w:firstLine="0"/>
        <w:rPr>
          <w:rFonts w:asciiTheme="minorBidi" w:hAnsiTheme="minorBidi"/>
          <w:lang w:val="de-DE"/>
        </w:rPr>
      </w:pPr>
      <w:r w:rsidRPr="00C55B5C">
        <w:rPr>
          <w:rFonts w:asciiTheme="minorBidi" w:hAnsiTheme="minorBidi"/>
          <w:lang w:val="de-DE"/>
        </w:rPr>
        <w:t xml:space="preserve">Shulamit Nussboim, </w:t>
      </w:r>
      <w:r w:rsidR="003B4D38" w:rsidRPr="00C55B5C">
        <w:rPr>
          <w:rFonts w:asciiTheme="minorBidi" w:hAnsiTheme="minorBidi"/>
          <w:lang w:val="de-DE"/>
        </w:rPr>
        <w:t>Lea Wittenberg,</w:t>
      </w:r>
      <w:r w:rsidR="003B4D38">
        <w:rPr>
          <w:rFonts w:asciiTheme="minorBidi" w:hAnsiTheme="minorBidi"/>
          <w:lang w:val="de-DE"/>
        </w:rPr>
        <w:t xml:space="preserve"> </w:t>
      </w:r>
      <w:r w:rsidRPr="00C55B5C">
        <w:rPr>
          <w:rFonts w:asciiTheme="minorBidi" w:hAnsiTheme="minorBidi"/>
          <w:lang w:val="de-DE"/>
        </w:rPr>
        <w:t>Elazar Volk, Jonathan B. Laronne, Felicia Orah Rein</w:t>
      </w:r>
    </w:p>
    <w:p w14:paraId="3304F189" w14:textId="7E69DC1B" w:rsidR="00E506C2" w:rsidRPr="00B460DF" w:rsidRDefault="00E506C2" w:rsidP="00B460DF">
      <w:pPr>
        <w:pStyle w:val="2"/>
        <w:rPr>
          <w:u w:val="single"/>
        </w:rPr>
      </w:pPr>
      <w:r w:rsidRPr="00B460DF">
        <w:rPr>
          <w:u w:val="single"/>
        </w:rPr>
        <w:t>Appended</w:t>
      </w:r>
      <w:r w:rsidR="003649A5" w:rsidRPr="00B460DF">
        <w:rPr>
          <w:u w:val="single"/>
        </w:rPr>
        <w:t xml:space="preserve"> material </w:t>
      </w:r>
    </w:p>
    <w:p w14:paraId="04F8551E" w14:textId="723350DC" w:rsidR="003649A5" w:rsidRPr="00101730" w:rsidRDefault="00C71CA5" w:rsidP="003649A5">
      <w:pPr>
        <w:pStyle w:val="2"/>
        <w:ind w:firstLine="0"/>
        <w:rPr>
          <w:u w:val="single"/>
        </w:rPr>
      </w:pPr>
      <w:r w:rsidRPr="003B4D38">
        <w:rPr>
          <w:highlight w:val="yellow"/>
        </w:rPr>
        <w:t xml:space="preserve">Research data is available at the </w:t>
      </w:r>
      <w:r w:rsidRPr="00101730">
        <w:rPr>
          <w:highlight w:val="yellow"/>
        </w:rPr>
        <w:t>bottom</w:t>
      </w:r>
      <w:r w:rsidR="00BE3199">
        <w:rPr>
          <w:highlight w:val="yellow"/>
        </w:rPr>
        <w:t>.</w:t>
      </w:r>
      <w:r w:rsidR="00101730" w:rsidRPr="00101730">
        <w:rPr>
          <w:highlight w:val="yellow"/>
        </w:rPr>
        <w:t xml:space="preserve"> </w:t>
      </w:r>
      <w:r w:rsidR="00BE3199">
        <w:rPr>
          <w:highlight w:val="yellow"/>
        </w:rPr>
        <w:t>Li</w:t>
      </w:r>
      <w:r w:rsidR="00101730" w:rsidRPr="00101730">
        <w:rPr>
          <w:highlight w:val="yellow"/>
        </w:rPr>
        <w:t xml:space="preserve">nk to </w:t>
      </w:r>
      <w:hyperlink r:id="rId6" w:history="1">
        <w:r w:rsidR="00101730" w:rsidRPr="00BE3199">
          <w:rPr>
            <w:rStyle w:val="Hyperlink"/>
            <w:highlight w:val="yellow"/>
          </w:rPr>
          <w:t>original f</w:t>
        </w:r>
        <w:r w:rsidR="00101730" w:rsidRPr="00BE3199">
          <w:rPr>
            <w:rStyle w:val="Hyperlink"/>
            <w:highlight w:val="yellow"/>
          </w:rPr>
          <w:t>i</w:t>
        </w:r>
        <w:r w:rsidR="00101730" w:rsidRPr="00BE3199">
          <w:rPr>
            <w:rStyle w:val="Hyperlink"/>
            <w:highlight w:val="yellow"/>
          </w:rPr>
          <w:t>les and codes</w:t>
        </w:r>
      </w:hyperlink>
    </w:p>
    <w:p w14:paraId="0F91993E" w14:textId="0E35730D" w:rsidR="00E506C2" w:rsidRPr="00CD46DD" w:rsidRDefault="003649A5" w:rsidP="00CD46DD">
      <w:pPr>
        <w:pStyle w:val="2"/>
        <w:ind w:firstLine="0"/>
      </w:pPr>
      <w:r>
        <w:t>Appendix 1- Sampling locations and methods</w:t>
      </w:r>
    </w:p>
    <w:p w14:paraId="633EBCCE" w14:textId="59B72194" w:rsidR="00E506C2" w:rsidRDefault="00003CE0" w:rsidP="008F67BA">
      <w:pPr>
        <w:pStyle w:val="3"/>
      </w:pPr>
      <w:r>
        <w:t xml:space="preserve">A1. </w:t>
      </w:r>
      <w:r w:rsidR="008F67BA">
        <w:t>Sampling campaign</w:t>
      </w:r>
    </w:p>
    <w:p w14:paraId="4E24228C" w14:textId="77777777" w:rsidR="008F67BA" w:rsidRDefault="008F67BA" w:rsidP="00E506C2">
      <w:pPr>
        <w:rPr>
          <w:rFonts w:asciiTheme="minorBidi" w:hAnsiTheme="minorBidi"/>
          <w:b/>
          <w:bCs/>
          <w:color w:val="000000" w:themeColor="text1"/>
        </w:rPr>
      </w:pPr>
    </w:p>
    <w:p w14:paraId="7F157FA5" w14:textId="7541A34F" w:rsidR="00294D19" w:rsidRDefault="00EB3770" w:rsidP="00E506C2">
      <w:pPr>
        <w:rPr>
          <w:rFonts w:asciiTheme="minorBidi" w:hAnsiTheme="minorBidi"/>
          <w:color w:val="000000" w:themeColor="text1"/>
        </w:rPr>
      </w:pPr>
      <w:r w:rsidRPr="00EB3770">
        <w:rPr>
          <w:rFonts w:asciiTheme="minorBidi" w:hAnsiTheme="minorBidi"/>
          <w:b/>
          <w:bCs/>
          <w:color w:val="000000" w:themeColor="text1"/>
        </w:rPr>
        <w:t xml:space="preserve">Table </w:t>
      </w:r>
      <w:r w:rsidR="00B33B06">
        <w:rPr>
          <w:rFonts w:asciiTheme="minorBidi" w:hAnsiTheme="minorBidi"/>
          <w:b/>
          <w:bCs/>
          <w:color w:val="000000" w:themeColor="text1"/>
        </w:rPr>
        <w:t>S1</w:t>
      </w:r>
      <w:r w:rsidRPr="00EB3770">
        <w:rPr>
          <w:rFonts w:asciiTheme="minorBidi" w:hAnsiTheme="minorBidi"/>
          <w:b/>
          <w:bCs/>
          <w:color w:val="000000" w:themeColor="text1"/>
        </w:rPr>
        <w:t>:</w:t>
      </w:r>
      <w:r>
        <w:t xml:space="preserve">  </w:t>
      </w:r>
      <w:r w:rsidR="006E6E8C">
        <w:rPr>
          <w:rFonts w:asciiTheme="minorBidi" w:hAnsiTheme="minorBidi"/>
          <w:color w:val="000000" w:themeColor="text1"/>
        </w:rPr>
        <w:t>Storms</w:t>
      </w:r>
      <w:r w:rsidR="00735F0B">
        <w:rPr>
          <w:rFonts w:asciiTheme="minorBidi" w:hAnsiTheme="minorBidi"/>
          <w:color w:val="000000" w:themeColor="text1"/>
        </w:rPr>
        <w:t xml:space="preserve"> </w:t>
      </w:r>
      <w:r w:rsidR="00AE7D8F">
        <w:rPr>
          <w:rFonts w:asciiTheme="minorBidi" w:hAnsiTheme="minorBidi"/>
          <w:color w:val="000000" w:themeColor="text1"/>
        </w:rPr>
        <w:t>and irrigations sampling campaigns Winter</w:t>
      </w:r>
      <w:r w:rsidR="00735F0B">
        <w:rPr>
          <w:rFonts w:asciiTheme="minorBidi" w:hAnsiTheme="minorBidi"/>
          <w:color w:val="000000" w:themeColor="text1"/>
        </w:rPr>
        <w:t xml:space="preserve"> 2022</w:t>
      </w:r>
    </w:p>
    <w:tbl>
      <w:tblPr>
        <w:tblStyle w:val="21"/>
        <w:tblW w:w="7230" w:type="dxa"/>
        <w:tblLayout w:type="fixed"/>
        <w:tblLook w:val="04A0" w:firstRow="1" w:lastRow="0" w:firstColumn="1" w:lastColumn="0" w:noHBand="0" w:noVBand="1"/>
      </w:tblPr>
      <w:tblGrid>
        <w:gridCol w:w="2410"/>
        <w:gridCol w:w="1276"/>
        <w:gridCol w:w="1413"/>
        <w:gridCol w:w="1989"/>
        <w:gridCol w:w="142"/>
      </w:tblGrid>
      <w:tr w:rsidR="00735F0B" w:rsidRPr="0050125C" w14:paraId="1A1933B1" w14:textId="77777777" w:rsidTr="007F0B70">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410" w:type="dxa"/>
          </w:tcPr>
          <w:p w14:paraId="379F739F" w14:textId="440A9D0B" w:rsidR="00735F0B" w:rsidRPr="0050125C" w:rsidRDefault="00735F0B" w:rsidP="00426819">
            <w:pPr>
              <w:spacing w:line="360" w:lineRule="auto"/>
              <w:ind w:firstLine="0"/>
              <w:rPr>
                <w:rFonts w:ascii="Arial" w:eastAsia="Times New Roman" w:hAnsi="Arial" w:cs="Arial"/>
                <w:b w:val="0"/>
                <w:bCs w:val="0"/>
                <w:color w:val="000000"/>
                <w:sz w:val="16"/>
                <w:szCs w:val="16"/>
              </w:rPr>
            </w:pPr>
            <w:r>
              <w:rPr>
                <w:rFonts w:ascii="Arial" w:eastAsia="Times New Roman" w:hAnsi="Arial" w:cs="Arial"/>
                <w:color w:val="000000"/>
                <w:sz w:val="16"/>
                <w:szCs w:val="16"/>
              </w:rPr>
              <w:t>Storms</w:t>
            </w:r>
          </w:p>
        </w:tc>
        <w:tc>
          <w:tcPr>
            <w:tcW w:w="1276" w:type="dxa"/>
          </w:tcPr>
          <w:p w14:paraId="6F6ADCE4" w14:textId="4C899B7E" w:rsidR="009B1B46" w:rsidRPr="0050125C" w:rsidRDefault="00735F0B" w:rsidP="007F0B70">
            <w:pPr>
              <w:spacing w:line="360" w:lineRule="auto"/>
              <w:ind w:firstLine="0"/>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16"/>
                <w:szCs w:val="16"/>
              </w:rPr>
            </w:pPr>
            <w:r>
              <w:rPr>
                <w:rFonts w:ascii="Arial" w:eastAsia="Times New Roman" w:hAnsi="Arial" w:cs="Arial"/>
                <w:color w:val="000000"/>
                <w:sz w:val="16"/>
                <w:szCs w:val="16"/>
              </w:rPr>
              <w:t>Sampling date</w:t>
            </w:r>
          </w:p>
        </w:tc>
        <w:tc>
          <w:tcPr>
            <w:tcW w:w="1413" w:type="dxa"/>
          </w:tcPr>
          <w:p w14:paraId="73D0B962" w14:textId="40C6ED69" w:rsidR="00735F0B" w:rsidRDefault="009416A2" w:rsidP="00426819">
            <w:pPr>
              <w:ind w:firstLine="0"/>
              <w:cnfStyle w:val="100000000000" w:firstRow="1" w:lastRow="0" w:firstColumn="0" w:lastColumn="0" w:oddVBand="0" w:evenVBand="0" w:oddHBand="0" w:evenHBand="0" w:firstRowFirstColumn="0" w:firstRowLastColumn="0" w:lastRowFirstColumn="0" w:lastRowLastColumn="0"/>
              <w:rPr>
                <w:rFonts w:cs="Arial"/>
                <w:b w:val="0"/>
                <w:bCs w:val="0"/>
                <w:color w:val="000000" w:themeColor="text1"/>
                <w:sz w:val="16"/>
                <w:szCs w:val="16"/>
              </w:rPr>
            </w:pPr>
            <w:r>
              <w:rPr>
                <w:rFonts w:cs="Arial"/>
                <w:color w:val="000000" w:themeColor="text1"/>
                <w:sz w:val="16"/>
                <w:szCs w:val="16"/>
              </w:rPr>
              <w:t xml:space="preserve">Irrigation time/ </w:t>
            </w:r>
            <w:r w:rsidR="00735F0B">
              <w:rPr>
                <w:rFonts w:cs="Arial"/>
                <w:color w:val="000000" w:themeColor="text1"/>
                <w:sz w:val="16"/>
                <w:szCs w:val="16"/>
              </w:rPr>
              <w:t>Storm dates</w:t>
            </w:r>
          </w:p>
        </w:tc>
        <w:tc>
          <w:tcPr>
            <w:tcW w:w="2131" w:type="dxa"/>
            <w:gridSpan w:val="2"/>
          </w:tcPr>
          <w:p w14:paraId="5A842200" w14:textId="10FDCDE6" w:rsidR="00735F0B" w:rsidRPr="0050125C" w:rsidRDefault="00735F0B" w:rsidP="00426819">
            <w:pPr>
              <w:spacing w:line="360" w:lineRule="auto"/>
              <w:ind w:firstLine="0"/>
              <w:cnfStyle w:val="100000000000" w:firstRow="1" w:lastRow="0" w:firstColumn="0" w:lastColumn="0" w:oddVBand="0" w:evenVBand="0" w:oddHBand="0" w:evenHBand="0" w:firstRowFirstColumn="0" w:firstRowLastColumn="0" w:lastRowFirstColumn="0" w:lastRowLastColumn="0"/>
              <w:rPr>
                <w:rFonts w:cs="Arial"/>
                <w:b w:val="0"/>
                <w:bCs w:val="0"/>
                <w:color w:val="000000" w:themeColor="text1"/>
                <w:sz w:val="16"/>
                <w:szCs w:val="16"/>
              </w:rPr>
            </w:pPr>
            <w:r>
              <w:rPr>
                <w:rFonts w:cs="Arial"/>
                <w:color w:val="000000" w:themeColor="text1"/>
                <w:sz w:val="16"/>
                <w:szCs w:val="16"/>
              </w:rPr>
              <w:t>Analysis</w:t>
            </w:r>
          </w:p>
        </w:tc>
      </w:tr>
      <w:tr w:rsidR="00AE7D8F" w:rsidRPr="00D0357F" w14:paraId="403A3AE2" w14:textId="77777777" w:rsidTr="007F0B70">
        <w:trPr>
          <w:gridAfter w:val="1"/>
          <w:cnfStyle w:val="000000100000" w:firstRow="0" w:lastRow="0" w:firstColumn="0" w:lastColumn="0" w:oddVBand="0" w:evenVBand="0" w:oddHBand="1" w:evenHBand="0" w:firstRowFirstColumn="0" w:firstRowLastColumn="0" w:lastRowFirstColumn="0" w:lastRowLastColumn="0"/>
          <w:wAfter w:w="142" w:type="dxa"/>
        </w:trPr>
        <w:tc>
          <w:tcPr>
            <w:cnfStyle w:val="001000000000" w:firstRow="0" w:lastRow="0" w:firstColumn="1" w:lastColumn="0" w:oddVBand="0" w:evenVBand="0" w:oddHBand="0" w:evenHBand="0" w:firstRowFirstColumn="0" w:firstRowLastColumn="0" w:lastRowFirstColumn="0" w:lastRowLastColumn="0"/>
            <w:tcW w:w="2410" w:type="dxa"/>
          </w:tcPr>
          <w:p w14:paraId="5AEAFFCD" w14:textId="17D8B24F" w:rsidR="00AE7D8F" w:rsidRPr="007F0B70" w:rsidRDefault="00AE7D8F" w:rsidP="00A80AC1">
            <w:pPr>
              <w:rPr>
                <w:rFonts w:ascii="Arial" w:eastAsia="Times New Roman" w:hAnsi="Arial" w:cs="Arial"/>
                <w:color w:val="000000"/>
              </w:rPr>
            </w:pPr>
            <w:r w:rsidRPr="007F0B70">
              <w:rPr>
                <w:rFonts w:ascii="Arial" w:eastAsia="Times New Roman" w:hAnsi="Arial" w:cs="Arial"/>
                <w:color w:val="000000"/>
              </w:rPr>
              <w:t>1</w:t>
            </w:r>
            <w:r w:rsidRPr="007F0B70">
              <w:rPr>
                <w:rFonts w:ascii="Arial" w:eastAsia="Times New Roman" w:hAnsi="Arial" w:cs="Arial"/>
                <w:color w:val="000000"/>
                <w:vertAlign w:val="superscript"/>
              </w:rPr>
              <w:t>st</w:t>
            </w:r>
            <w:r w:rsidRPr="007F0B70">
              <w:rPr>
                <w:rFonts w:ascii="Arial" w:eastAsia="Times New Roman" w:hAnsi="Arial" w:cs="Arial"/>
                <w:color w:val="000000"/>
              </w:rPr>
              <w:t xml:space="preserve"> irrigation</w:t>
            </w:r>
          </w:p>
        </w:tc>
        <w:tc>
          <w:tcPr>
            <w:tcW w:w="1276" w:type="dxa"/>
          </w:tcPr>
          <w:p w14:paraId="046448CC" w14:textId="7A8ADAE0" w:rsidR="00AE7D8F" w:rsidRDefault="0030082A" w:rsidP="000C513A">
            <w:pPr>
              <w:ind w:firstLine="0"/>
              <w:cnfStyle w:val="000000100000" w:firstRow="0" w:lastRow="0" w:firstColumn="0" w:lastColumn="0" w:oddVBand="0" w:evenVBand="0" w:oddHBand="1" w:evenHBand="0" w:firstRowFirstColumn="0" w:firstRowLastColumn="0" w:lastRowFirstColumn="0" w:lastRowLastColumn="0"/>
              <w:rPr>
                <w:rFonts w:cs="Arial"/>
                <w:color w:val="000000" w:themeColor="text1"/>
              </w:rPr>
            </w:pPr>
            <w:r>
              <w:rPr>
                <w:rFonts w:cs="Arial"/>
                <w:color w:val="000000" w:themeColor="text1"/>
              </w:rPr>
              <w:t>27-2</w:t>
            </w:r>
            <w:r w:rsidR="00E45714">
              <w:rPr>
                <w:rFonts w:cs="Arial"/>
                <w:color w:val="000000" w:themeColor="text1"/>
              </w:rPr>
              <w:t>9/4/2021</w:t>
            </w:r>
          </w:p>
        </w:tc>
        <w:tc>
          <w:tcPr>
            <w:tcW w:w="1413" w:type="dxa"/>
          </w:tcPr>
          <w:p w14:paraId="16496E1D" w14:textId="6B0D7131" w:rsidR="00AE7D8F" w:rsidRDefault="009416A2" w:rsidP="00DC101B">
            <w:pPr>
              <w:ind w:firstLine="0"/>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9416A2">
              <w:rPr>
                <w:rFonts w:cs="Arial"/>
                <w:color w:val="000000" w:themeColor="text1"/>
                <w:sz w:val="20"/>
                <w:szCs w:val="20"/>
              </w:rPr>
              <w:t>27/</w:t>
            </w:r>
            <w:proofErr w:type="gramStart"/>
            <w:r w:rsidRPr="009416A2">
              <w:rPr>
                <w:rFonts w:cs="Arial"/>
                <w:color w:val="000000" w:themeColor="text1"/>
                <w:sz w:val="20"/>
                <w:szCs w:val="20"/>
              </w:rPr>
              <w:t xml:space="preserve">4 </w:t>
            </w:r>
            <w:r w:rsidR="0084657A">
              <w:rPr>
                <w:rFonts w:cs="Arial"/>
                <w:color w:val="000000" w:themeColor="text1"/>
                <w:sz w:val="20"/>
                <w:szCs w:val="20"/>
              </w:rPr>
              <w:t xml:space="preserve"> </w:t>
            </w:r>
            <w:r w:rsidRPr="009416A2">
              <w:rPr>
                <w:rFonts w:cs="Arial"/>
                <w:color w:val="000000" w:themeColor="text1"/>
                <w:sz w:val="20"/>
                <w:szCs w:val="20"/>
              </w:rPr>
              <w:t>at</w:t>
            </w:r>
            <w:proofErr w:type="gramEnd"/>
            <w:r w:rsidRPr="009416A2">
              <w:rPr>
                <w:rFonts w:cs="Arial"/>
                <w:color w:val="000000" w:themeColor="text1"/>
                <w:sz w:val="20"/>
                <w:szCs w:val="20"/>
              </w:rPr>
              <w:t xml:space="preserve"> 10 AM</w:t>
            </w:r>
            <w:r>
              <w:rPr>
                <w:rFonts w:cs="Arial"/>
                <w:color w:val="000000" w:themeColor="text1"/>
                <w:sz w:val="20"/>
                <w:szCs w:val="20"/>
              </w:rPr>
              <w:t>-</w:t>
            </w:r>
            <w:r w:rsidR="0084657A">
              <w:rPr>
                <w:rFonts w:cs="Arial"/>
                <w:color w:val="000000" w:themeColor="text1"/>
                <w:sz w:val="20"/>
                <w:szCs w:val="20"/>
              </w:rPr>
              <w:t xml:space="preserve"> 28/4 at </w:t>
            </w:r>
            <w:r w:rsidRPr="009416A2">
              <w:rPr>
                <w:rFonts w:cs="Arial"/>
                <w:color w:val="000000" w:themeColor="text1"/>
                <w:sz w:val="20"/>
                <w:szCs w:val="20"/>
              </w:rPr>
              <w:t xml:space="preserve">10 PM </w:t>
            </w:r>
          </w:p>
        </w:tc>
        <w:tc>
          <w:tcPr>
            <w:tcW w:w="1989" w:type="dxa"/>
          </w:tcPr>
          <w:p w14:paraId="1A120443" w14:textId="546292BF" w:rsidR="00AE7D8F" w:rsidRDefault="00A80AC1" w:rsidP="00DC101B">
            <w:pPr>
              <w:ind w:firstLine="0"/>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Pr>
                <w:rFonts w:cs="Arial"/>
                <w:color w:val="000000" w:themeColor="text1"/>
                <w:sz w:val="20"/>
                <w:szCs w:val="20"/>
              </w:rPr>
              <w:t>Nutrients, pesticides, sediments</w:t>
            </w:r>
          </w:p>
        </w:tc>
      </w:tr>
      <w:tr w:rsidR="00AE7D8F" w:rsidRPr="00D0357F" w14:paraId="756C2DFD" w14:textId="77777777" w:rsidTr="007F0B70">
        <w:trPr>
          <w:gridAfter w:val="1"/>
          <w:wAfter w:w="142" w:type="dxa"/>
        </w:trPr>
        <w:tc>
          <w:tcPr>
            <w:cnfStyle w:val="001000000000" w:firstRow="0" w:lastRow="0" w:firstColumn="1" w:lastColumn="0" w:oddVBand="0" w:evenVBand="0" w:oddHBand="0" w:evenHBand="0" w:firstRowFirstColumn="0" w:firstRowLastColumn="0" w:lastRowFirstColumn="0" w:lastRowLastColumn="0"/>
            <w:tcW w:w="2410" w:type="dxa"/>
          </w:tcPr>
          <w:p w14:paraId="58D9A75F" w14:textId="72AD122B" w:rsidR="00AE7D8F" w:rsidRPr="007F0B70" w:rsidRDefault="00AE7D8F" w:rsidP="007F0B70">
            <w:pPr>
              <w:ind w:firstLine="0"/>
              <w:jc w:val="center"/>
              <w:rPr>
                <w:rFonts w:ascii="Arial" w:eastAsia="Times New Roman" w:hAnsi="Arial" w:cs="Arial"/>
                <w:color w:val="000000"/>
              </w:rPr>
            </w:pPr>
            <w:r w:rsidRPr="007F0B70">
              <w:rPr>
                <w:rFonts w:ascii="Arial" w:eastAsia="Times New Roman" w:hAnsi="Arial" w:cs="Arial"/>
                <w:color w:val="000000"/>
              </w:rPr>
              <w:t>2</w:t>
            </w:r>
            <w:r w:rsidRPr="007F0B70">
              <w:rPr>
                <w:rFonts w:ascii="Arial" w:eastAsia="Times New Roman" w:hAnsi="Arial" w:cs="Arial"/>
                <w:color w:val="000000"/>
                <w:vertAlign w:val="superscript"/>
              </w:rPr>
              <w:t>nd</w:t>
            </w:r>
            <w:r w:rsidRPr="007F0B70">
              <w:rPr>
                <w:rFonts w:ascii="Arial" w:eastAsia="Times New Roman" w:hAnsi="Arial" w:cs="Arial"/>
                <w:color w:val="000000"/>
              </w:rPr>
              <w:t xml:space="preserve"> irrigation</w:t>
            </w:r>
          </w:p>
        </w:tc>
        <w:tc>
          <w:tcPr>
            <w:tcW w:w="1276" w:type="dxa"/>
          </w:tcPr>
          <w:p w14:paraId="30F6DD4D" w14:textId="77777777" w:rsidR="00AE7D8F" w:rsidRDefault="00AE7D8F" w:rsidP="000C513A">
            <w:pPr>
              <w:ind w:firstLine="0"/>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1413" w:type="dxa"/>
          </w:tcPr>
          <w:p w14:paraId="09949B22" w14:textId="4D66FAE9" w:rsidR="00AE7D8F" w:rsidRDefault="0084657A" w:rsidP="00DC101B">
            <w:pPr>
              <w:ind w:firstLine="0"/>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84657A">
              <w:rPr>
                <w:rFonts w:cs="Arial"/>
                <w:color w:val="000000" w:themeColor="text1"/>
                <w:sz w:val="20"/>
                <w:szCs w:val="20"/>
              </w:rPr>
              <w:t>20/6 at 9:00 AM -</w:t>
            </w:r>
            <w:r w:rsidR="000F52D4">
              <w:rPr>
                <w:rFonts w:cs="Arial"/>
                <w:color w:val="000000" w:themeColor="text1"/>
                <w:sz w:val="20"/>
                <w:szCs w:val="20"/>
              </w:rPr>
              <w:t xml:space="preserve">21/6 at </w:t>
            </w:r>
            <w:r w:rsidRPr="0084657A">
              <w:rPr>
                <w:rFonts w:cs="Arial"/>
                <w:color w:val="000000" w:themeColor="text1"/>
                <w:sz w:val="20"/>
                <w:szCs w:val="20"/>
              </w:rPr>
              <w:t xml:space="preserve">9:00 AM </w:t>
            </w:r>
          </w:p>
        </w:tc>
        <w:tc>
          <w:tcPr>
            <w:tcW w:w="1989" w:type="dxa"/>
          </w:tcPr>
          <w:p w14:paraId="251017C2" w14:textId="1EADA0CE" w:rsidR="00AE7D8F" w:rsidRDefault="00A80AC1" w:rsidP="00DC101B">
            <w:pPr>
              <w:ind w:firstLine="0"/>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Pr>
                <w:rFonts w:cs="Arial"/>
                <w:color w:val="000000" w:themeColor="text1"/>
                <w:sz w:val="20"/>
                <w:szCs w:val="20"/>
              </w:rPr>
              <w:t>Nutrients, sediments</w:t>
            </w:r>
          </w:p>
        </w:tc>
      </w:tr>
      <w:tr w:rsidR="0082404E" w:rsidRPr="00D0357F" w14:paraId="2DDEDD18" w14:textId="77777777" w:rsidTr="00E45714">
        <w:trPr>
          <w:gridAfter w:val="1"/>
          <w:cnfStyle w:val="000000100000" w:firstRow="0" w:lastRow="0" w:firstColumn="0" w:lastColumn="0" w:oddVBand="0" w:evenVBand="0" w:oddHBand="1" w:evenHBand="0" w:firstRowFirstColumn="0" w:firstRowLastColumn="0" w:lastRowFirstColumn="0" w:lastRowLastColumn="0"/>
          <w:wAfter w:w="142" w:type="dxa"/>
        </w:trPr>
        <w:tc>
          <w:tcPr>
            <w:cnfStyle w:val="001000000000" w:firstRow="0" w:lastRow="0" w:firstColumn="1" w:lastColumn="0" w:oddVBand="0" w:evenVBand="0" w:oddHBand="0" w:evenHBand="0" w:firstRowFirstColumn="0" w:firstRowLastColumn="0" w:lastRowFirstColumn="0" w:lastRowLastColumn="0"/>
            <w:tcW w:w="2410" w:type="dxa"/>
          </w:tcPr>
          <w:p w14:paraId="476B1811" w14:textId="10662F8A" w:rsidR="0082404E" w:rsidRPr="007F0B70" w:rsidRDefault="0082404E" w:rsidP="00E45714">
            <w:pPr>
              <w:ind w:firstLine="0"/>
              <w:jc w:val="center"/>
              <w:rPr>
                <w:rFonts w:ascii="Arial" w:eastAsia="Times New Roman" w:hAnsi="Arial" w:cs="Arial"/>
                <w:color w:val="000000"/>
              </w:rPr>
            </w:pPr>
            <w:bookmarkStart w:id="1" w:name="_Hlk173213000"/>
            <w:r w:rsidRPr="007F0B70">
              <w:rPr>
                <w:rFonts w:ascii="Arial" w:eastAsia="Times New Roman" w:hAnsi="Arial" w:cs="Arial"/>
                <w:color w:val="000000"/>
              </w:rPr>
              <w:t>1</w:t>
            </w:r>
            <w:r w:rsidRPr="007F0B70">
              <w:rPr>
                <w:rFonts w:ascii="Arial" w:eastAsia="Times New Roman" w:hAnsi="Arial" w:cs="Arial"/>
                <w:color w:val="000000"/>
                <w:vertAlign w:val="superscript"/>
              </w:rPr>
              <w:t>st</w:t>
            </w:r>
            <w:r w:rsidRPr="007F0B70">
              <w:rPr>
                <w:rFonts w:ascii="Arial" w:eastAsia="Times New Roman" w:hAnsi="Arial" w:cs="Arial"/>
                <w:color w:val="000000"/>
              </w:rPr>
              <w:t xml:space="preserve"> </w:t>
            </w:r>
            <w:r w:rsidR="00AE7D8F" w:rsidRPr="007F0B70">
              <w:rPr>
                <w:rFonts w:ascii="Arial" w:eastAsia="Times New Roman" w:hAnsi="Arial" w:cs="Arial"/>
                <w:color w:val="000000"/>
              </w:rPr>
              <w:t>storm</w:t>
            </w:r>
          </w:p>
        </w:tc>
        <w:tc>
          <w:tcPr>
            <w:tcW w:w="1276" w:type="dxa"/>
          </w:tcPr>
          <w:p w14:paraId="420ACE7B" w14:textId="16F7105C" w:rsidR="0082404E" w:rsidRDefault="0082404E" w:rsidP="000C513A">
            <w:pPr>
              <w:ind w:firstLine="0"/>
              <w:cnfStyle w:val="000000100000" w:firstRow="0" w:lastRow="0" w:firstColumn="0" w:lastColumn="0" w:oddVBand="0" w:evenVBand="0" w:oddHBand="1" w:evenHBand="0" w:firstRowFirstColumn="0" w:firstRowLastColumn="0" w:lastRowFirstColumn="0" w:lastRowLastColumn="0"/>
              <w:rPr>
                <w:rFonts w:cs="Arial"/>
                <w:color w:val="000000" w:themeColor="text1"/>
              </w:rPr>
            </w:pPr>
            <w:r>
              <w:rPr>
                <w:rFonts w:cs="Arial"/>
                <w:color w:val="000000" w:themeColor="text1"/>
              </w:rPr>
              <w:t>16/1/2022</w:t>
            </w:r>
          </w:p>
        </w:tc>
        <w:tc>
          <w:tcPr>
            <w:tcW w:w="1413" w:type="dxa"/>
          </w:tcPr>
          <w:p w14:paraId="1C1B2212" w14:textId="592278D9" w:rsidR="0082404E" w:rsidRDefault="002629BF" w:rsidP="00DC101B">
            <w:pPr>
              <w:ind w:firstLine="0"/>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Pr>
                <w:rFonts w:cs="Arial"/>
                <w:color w:val="000000" w:themeColor="text1"/>
                <w:sz w:val="20"/>
                <w:szCs w:val="20"/>
              </w:rPr>
              <w:t>14-16/1/2022</w:t>
            </w:r>
          </w:p>
        </w:tc>
        <w:tc>
          <w:tcPr>
            <w:tcW w:w="1989" w:type="dxa"/>
          </w:tcPr>
          <w:p w14:paraId="22E7B386" w14:textId="30417B2F" w:rsidR="0082404E" w:rsidRDefault="0082404E" w:rsidP="00DC101B">
            <w:pPr>
              <w:ind w:firstLine="0"/>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Pr>
                <w:rFonts w:cs="Arial"/>
                <w:color w:val="000000" w:themeColor="text1"/>
                <w:sz w:val="20"/>
                <w:szCs w:val="20"/>
              </w:rPr>
              <w:t>Nutrients, pesticides</w:t>
            </w:r>
            <w:r w:rsidR="0092047E">
              <w:rPr>
                <w:rFonts w:cs="Arial"/>
                <w:color w:val="000000" w:themeColor="text1"/>
                <w:sz w:val="20"/>
                <w:szCs w:val="20"/>
              </w:rPr>
              <w:t>, sediments</w:t>
            </w:r>
            <w:r w:rsidR="00A80AC1">
              <w:rPr>
                <w:rFonts w:cs="Arial"/>
                <w:color w:val="000000" w:themeColor="text1"/>
                <w:sz w:val="20"/>
                <w:szCs w:val="20"/>
              </w:rPr>
              <w:t xml:space="preserve"> Nutrients, pesticides, sediments</w:t>
            </w:r>
          </w:p>
        </w:tc>
      </w:tr>
      <w:tr w:rsidR="0082404E" w:rsidRPr="00D0357F" w14:paraId="1D997152" w14:textId="77777777" w:rsidTr="00E45714">
        <w:trPr>
          <w:gridAfter w:val="1"/>
          <w:wAfter w:w="142" w:type="dxa"/>
        </w:trPr>
        <w:tc>
          <w:tcPr>
            <w:cnfStyle w:val="001000000000" w:firstRow="0" w:lastRow="0" w:firstColumn="1" w:lastColumn="0" w:oddVBand="0" w:evenVBand="0" w:oddHBand="0" w:evenHBand="0" w:firstRowFirstColumn="0" w:firstRowLastColumn="0" w:lastRowFirstColumn="0" w:lastRowLastColumn="0"/>
            <w:tcW w:w="2410" w:type="dxa"/>
          </w:tcPr>
          <w:p w14:paraId="50C79665" w14:textId="0383DAA0" w:rsidR="0082404E" w:rsidRPr="007F0B70" w:rsidRDefault="0082404E" w:rsidP="00E45714">
            <w:pPr>
              <w:spacing w:line="360" w:lineRule="auto"/>
              <w:ind w:firstLine="0"/>
              <w:jc w:val="center"/>
              <w:rPr>
                <w:rFonts w:ascii="Arial" w:eastAsia="Times New Roman" w:hAnsi="Arial" w:cs="Arial"/>
                <w:color w:val="000000"/>
              </w:rPr>
            </w:pPr>
            <w:r w:rsidRPr="007F0B70">
              <w:rPr>
                <w:rFonts w:ascii="Arial" w:eastAsia="Times New Roman" w:hAnsi="Arial" w:cs="Arial"/>
                <w:color w:val="000000"/>
              </w:rPr>
              <w:t>2</w:t>
            </w:r>
            <w:r w:rsidRPr="007F0B70">
              <w:rPr>
                <w:rFonts w:ascii="Arial" w:eastAsia="Times New Roman" w:hAnsi="Arial" w:cs="Arial"/>
                <w:color w:val="000000"/>
                <w:vertAlign w:val="superscript"/>
              </w:rPr>
              <w:t>nd</w:t>
            </w:r>
            <w:r w:rsidRPr="007F0B70">
              <w:rPr>
                <w:rFonts w:ascii="Arial" w:eastAsia="Times New Roman" w:hAnsi="Arial" w:cs="Arial"/>
                <w:color w:val="000000"/>
              </w:rPr>
              <w:t xml:space="preserve"> </w:t>
            </w:r>
            <w:r w:rsidR="00AE7D8F" w:rsidRPr="007F0B70">
              <w:rPr>
                <w:rFonts w:ascii="Arial" w:eastAsia="Times New Roman" w:hAnsi="Arial" w:cs="Arial"/>
                <w:color w:val="000000"/>
              </w:rPr>
              <w:t>storm</w:t>
            </w:r>
          </w:p>
        </w:tc>
        <w:tc>
          <w:tcPr>
            <w:tcW w:w="1276" w:type="dxa"/>
          </w:tcPr>
          <w:p w14:paraId="5B7E1BB6" w14:textId="4077EB6F" w:rsidR="0082404E" w:rsidRDefault="0082404E" w:rsidP="000C513A">
            <w:pPr>
              <w:spacing w:line="360" w:lineRule="auto"/>
              <w:ind w:firstLine="0"/>
              <w:cnfStyle w:val="000000000000" w:firstRow="0" w:lastRow="0" w:firstColumn="0" w:lastColumn="0" w:oddVBand="0" w:evenVBand="0" w:oddHBand="0" w:evenHBand="0" w:firstRowFirstColumn="0" w:firstRowLastColumn="0" w:lastRowFirstColumn="0" w:lastRowLastColumn="0"/>
              <w:rPr>
                <w:rFonts w:cs="Arial"/>
                <w:color w:val="000000" w:themeColor="text1"/>
              </w:rPr>
            </w:pPr>
            <w:r>
              <w:rPr>
                <w:rFonts w:cs="Arial"/>
                <w:color w:val="000000" w:themeColor="text1"/>
              </w:rPr>
              <w:t>27/1/2022</w:t>
            </w:r>
            <w:r w:rsidR="009B1B46">
              <w:rPr>
                <w:rFonts w:cs="Arial"/>
                <w:color w:val="000000" w:themeColor="text1"/>
              </w:rPr>
              <w:t xml:space="preserve"> </w:t>
            </w:r>
          </w:p>
        </w:tc>
        <w:tc>
          <w:tcPr>
            <w:tcW w:w="1413" w:type="dxa"/>
          </w:tcPr>
          <w:p w14:paraId="33FF9F49" w14:textId="45AA62B7" w:rsidR="0082404E" w:rsidRDefault="000C7771" w:rsidP="00DC101B">
            <w:pPr>
              <w:ind w:firstLine="0"/>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Pr>
                <w:rFonts w:cs="Arial"/>
                <w:color w:val="000000" w:themeColor="text1"/>
                <w:sz w:val="20"/>
                <w:szCs w:val="20"/>
              </w:rPr>
              <w:t>23-30/1/2022</w:t>
            </w:r>
          </w:p>
        </w:tc>
        <w:tc>
          <w:tcPr>
            <w:tcW w:w="1989" w:type="dxa"/>
          </w:tcPr>
          <w:p w14:paraId="26C63985" w14:textId="79B995B0" w:rsidR="0082404E" w:rsidRPr="00D0357F" w:rsidRDefault="0082404E" w:rsidP="0092047E">
            <w:pPr>
              <w:ind w:firstLine="0"/>
              <w:jc w:val="left"/>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Pr>
                <w:rFonts w:cs="Arial"/>
                <w:color w:val="000000" w:themeColor="text1"/>
                <w:sz w:val="20"/>
                <w:szCs w:val="20"/>
              </w:rPr>
              <w:t>Nutrients,</w:t>
            </w:r>
            <w:r w:rsidR="000C7771">
              <w:rPr>
                <w:rFonts w:cs="Arial"/>
                <w:color w:val="000000" w:themeColor="text1"/>
                <w:sz w:val="20"/>
                <w:szCs w:val="20"/>
              </w:rPr>
              <w:t xml:space="preserve"> </w:t>
            </w:r>
            <w:r>
              <w:rPr>
                <w:rFonts w:cs="Arial"/>
                <w:color w:val="000000" w:themeColor="text1"/>
                <w:sz w:val="20"/>
                <w:szCs w:val="20"/>
              </w:rPr>
              <w:t>Pesticides</w:t>
            </w:r>
            <w:r w:rsidR="0092047E">
              <w:rPr>
                <w:rFonts w:cs="Arial"/>
                <w:color w:val="000000" w:themeColor="text1"/>
                <w:sz w:val="20"/>
                <w:szCs w:val="20"/>
              </w:rPr>
              <w:t>, sediment</w:t>
            </w:r>
          </w:p>
        </w:tc>
      </w:tr>
      <w:bookmarkEnd w:id="1"/>
    </w:tbl>
    <w:p w14:paraId="02EAF6C1" w14:textId="77777777" w:rsidR="001D520D" w:rsidRDefault="001D520D" w:rsidP="00294D19">
      <w:pPr>
        <w:rPr>
          <w:rFonts w:asciiTheme="minorBidi" w:hAnsiTheme="minorBidi"/>
          <w:b/>
          <w:bCs/>
          <w:color w:val="000000" w:themeColor="text1"/>
        </w:rPr>
      </w:pPr>
    </w:p>
    <w:p w14:paraId="784F2938" w14:textId="551D66C5" w:rsidR="007708E0" w:rsidRPr="00E67B5E" w:rsidRDefault="00294D19" w:rsidP="00294D19">
      <w:pPr>
        <w:rPr>
          <w:rFonts w:asciiTheme="minorBidi" w:hAnsiTheme="minorBidi"/>
          <w:color w:val="000000" w:themeColor="text1"/>
        </w:rPr>
      </w:pPr>
      <w:r w:rsidRPr="00294D19">
        <w:rPr>
          <w:rFonts w:asciiTheme="minorBidi" w:hAnsiTheme="minorBidi"/>
          <w:b/>
          <w:bCs/>
          <w:color w:val="000000" w:themeColor="text1"/>
        </w:rPr>
        <w:t xml:space="preserve">Table </w:t>
      </w:r>
      <w:r w:rsidR="00B33B06">
        <w:rPr>
          <w:rFonts w:asciiTheme="minorBidi" w:hAnsiTheme="minorBidi"/>
          <w:b/>
          <w:bCs/>
          <w:color w:val="000000" w:themeColor="text1"/>
        </w:rPr>
        <w:t>S2</w:t>
      </w:r>
      <w:r w:rsidRPr="00294D19">
        <w:rPr>
          <w:rFonts w:asciiTheme="minorBidi" w:hAnsiTheme="minorBidi"/>
          <w:b/>
          <w:bCs/>
          <w:color w:val="000000" w:themeColor="text1"/>
        </w:rPr>
        <w:t>:</w:t>
      </w:r>
      <w:r w:rsidR="00E67B5E" w:rsidRPr="00E67B5E">
        <w:rPr>
          <w:rFonts w:asciiTheme="minorBidi" w:hAnsiTheme="minorBidi"/>
          <w:color w:val="000000" w:themeColor="text1"/>
        </w:rPr>
        <w:t xml:space="preserve"> </w:t>
      </w:r>
      <w:r w:rsidR="005E41CF">
        <w:rPr>
          <w:rFonts w:asciiTheme="minorBidi" w:hAnsiTheme="minorBidi"/>
          <w:color w:val="000000" w:themeColor="text1"/>
        </w:rPr>
        <w:t xml:space="preserve">Sampling campaign location and date of collection. </w:t>
      </w:r>
      <w:r w:rsidR="00EB3770" w:rsidRPr="000C16D4">
        <w:rPr>
          <w:rFonts w:asciiTheme="minorBidi" w:hAnsiTheme="minorBidi"/>
          <w:color w:val="000000" w:themeColor="text1"/>
        </w:rPr>
        <w:t xml:space="preserve">Compare locations to figure </w:t>
      </w:r>
      <w:r w:rsidR="00B33B06">
        <w:rPr>
          <w:rFonts w:asciiTheme="minorBidi" w:hAnsiTheme="minorBidi"/>
          <w:color w:val="000000" w:themeColor="text1"/>
        </w:rPr>
        <w:t>S1-S2</w:t>
      </w:r>
      <w:r w:rsidR="00A27B59">
        <w:rPr>
          <w:rFonts w:asciiTheme="minorBidi" w:hAnsiTheme="minorBidi"/>
          <w:color w:val="000000" w:themeColor="text1"/>
        </w:rPr>
        <w:t>.</w:t>
      </w:r>
    </w:p>
    <w:tbl>
      <w:tblPr>
        <w:tblStyle w:val="a3"/>
        <w:tblW w:w="10354"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39"/>
        <w:gridCol w:w="1281"/>
        <w:gridCol w:w="993"/>
        <w:gridCol w:w="1415"/>
        <w:gridCol w:w="1276"/>
        <w:gridCol w:w="1272"/>
        <w:gridCol w:w="8"/>
        <w:gridCol w:w="2270"/>
      </w:tblGrid>
      <w:tr w:rsidR="00F12E7A" w14:paraId="42319A91" w14:textId="77777777" w:rsidTr="00134403">
        <w:tc>
          <w:tcPr>
            <w:tcW w:w="1839" w:type="dxa"/>
            <w:tcBorders>
              <w:top w:val="single" w:sz="4" w:space="0" w:color="auto"/>
              <w:bottom w:val="single" w:sz="4" w:space="0" w:color="auto"/>
            </w:tcBorders>
          </w:tcPr>
          <w:p w14:paraId="0C75CFEF" w14:textId="77777777" w:rsidR="004A6F5B" w:rsidRPr="0050125C" w:rsidRDefault="004A6F5B" w:rsidP="00E437F8">
            <w:pPr>
              <w:spacing w:line="360" w:lineRule="auto"/>
              <w:ind w:firstLine="0"/>
              <w:rPr>
                <w:rFonts w:ascii="Arial" w:eastAsia="Times New Roman" w:hAnsi="Arial" w:cs="Arial"/>
                <w:b/>
                <w:bCs/>
                <w:color w:val="000000"/>
                <w:sz w:val="16"/>
                <w:szCs w:val="16"/>
              </w:rPr>
            </w:pPr>
            <w:r w:rsidRPr="0050125C">
              <w:rPr>
                <w:rFonts w:ascii="Arial" w:eastAsia="Times New Roman" w:hAnsi="Arial" w:cs="Arial"/>
                <w:b/>
                <w:bCs/>
                <w:color w:val="000000"/>
                <w:sz w:val="16"/>
                <w:szCs w:val="16"/>
              </w:rPr>
              <w:t>Location</w:t>
            </w:r>
          </w:p>
        </w:tc>
        <w:tc>
          <w:tcPr>
            <w:tcW w:w="1281" w:type="dxa"/>
            <w:tcBorders>
              <w:top w:val="single" w:sz="4" w:space="0" w:color="auto"/>
              <w:bottom w:val="single" w:sz="4" w:space="0" w:color="auto"/>
            </w:tcBorders>
          </w:tcPr>
          <w:p w14:paraId="1EB6C4CA" w14:textId="77777777" w:rsidR="004A6F5B" w:rsidRPr="0050125C" w:rsidRDefault="004A6F5B" w:rsidP="00E437F8">
            <w:pPr>
              <w:spacing w:line="360" w:lineRule="auto"/>
              <w:ind w:firstLine="0"/>
              <w:rPr>
                <w:rFonts w:ascii="Arial" w:eastAsia="Times New Roman" w:hAnsi="Arial" w:cs="Arial"/>
                <w:b/>
                <w:bCs/>
                <w:color w:val="000000"/>
                <w:sz w:val="16"/>
                <w:szCs w:val="16"/>
              </w:rPr>
            </w:pPr>
            <w:r w:rsidRPr="0050125C">
              <w:rPr>
                <w:rFonts w:ascii="Arial" w:eastAsia="Times New Roman" w:hAnsi="Arial" w:cs="Arial"/>
                <w:b/>
                <w:bCs/>
                <w:color w:val="000000"/>
                <w:sz w:val="16"/>
                <w:szCs w:val="16"/>
              </w:rPr>
              <w:t>Stream</w:t>
            </w:r>
          </w:p>
        </w:tc>
        <w:tc>
          <w:tcPr>
            <w:tcW w:w="993" w:type="dxa"/>
            <w:tcBorders>
              <w:top w:val="single" w:sz="4" w:space="0" w:color="auto"/>
              <w:bottom w:val="single" w:sz="4" w:space="0" w:color="auto"/>
            </w:tcBorders>
          </w:tcPr>
          <w:p w14:paraId="64A83F5D" w14:textId="77777777" w:rsidR="004A6F5B" w:rsidRPr="0050125C" w:rsidRDefault="004A6F5B" w:rsidP="00E437F8">
            <w:pPr>
              <w:spacing w:line="360" w:lineRule="auto"/>
              <w:ind w:firstLine="0"/>
              <w:rPr>
                <w:rFonts w:ascii="Arial" w:eastAsia="Times New Roman" w:hAnsi="Arial" w:cs="Arial"/>
                <w:b/>
                <w:bCs/>
                <w:color w:val="000000"/>
                <w:sz w:val="16"/>
                <w:szCs w:val="16"/>
              </w:rPr>
            </w:pPr>
            <w:r w:rsidRPr="0050125C">
              <w:rPr>
                <w:rFonts w:ascii="Arial" w:eastAsia="Times New Roman" w:hAnsi="Arial" w:cs="Arial"/>
                <w:b/>
                <w:bCs/>
                <w:color w:val="000000"/>
                <w:sz w:val="16"/>
                <w:szCs w:val="16"/>
              </w:rPr>
              <w:t>Field</w:t>
            </w:r>
          </w:p>
        </w:tc>
        <w:tc>
          <w:tcPr>
            <w:tcW w:w="1415" w:type="dxa"/>
            <w:tcBorders>
              <w:top w:val="single" w:sz="4" w:space="0" w:color="auto"/>
              <w:bottom w:val="single" w:sz="4" w:space="0" w:color="auto"/>
            </w:tcBorders>
          </w:tcPr>
          <w:p w14:paraId="6145A934" w14:textId="77777777" w:rsidR="0050125C" w:rsidRDefault="004A6F5B" w:rsidP="00E437F8">
            <w:pPr>
              <w:spacing w:line="360" w:lineRule="auto"/>
              <w:ind w:firstLine="0"/>
              <w:jc w:val="left"/>
              <w:rPr>
                <w:rFonts w:ascii="Arial" w:eastAsia="Times New Roman" w:hAnsi="Arial" w:cs="Arial"/>
                <w:b/>
                <w:bCs/>
                <w:color w:val="000000"/>
                <w:sz w:val="16"/>
                <w:szCs w:val="16"/>
              </w:rPr>
            </w:pPr>
            <w:r w:rsidRPr="0050125C">
              <w:rPr>
                <w:rFonts w:ascii="Arial" w:eastAsia="Times New Roman" w:hAnsi="Arial" w:cs="Arial"/>
                <w:b/>
                <w:bCs/>
                <w:color w:val="000000"/>
                <w:sz w:val="16"/>
                <w:szCs w:val="16"/>
              </w:rPr>
              <w:t xml:space="preserve">Drainage </w:t>
            </w:r>
          </w:p>
          <w:p w14:paraId="2593C5A7" w14:textId="38D512F9" w:rsidR="004A6F5B" w:rsidRPr="0050125C" w:rsidRDefault="00B9097B" w:rsidP="00E437F8">
            <w:pPr>
              <w:spacing w:line="360" w:lineRule="auto"/>
              <w:ind w:firstLine="0"/>
              <w:jc w:val="left"/>
              <w:rPr>
                <w:rFonts w:ascii="Arial" w:eastAsia="Times New Roman" w:hAnsi="Arial" w:cs="Arial"/>
                <w:b/>
                <w:bCs/>
                <w:color w:val="000000"/>
                <w:sz w:val="16"/>
                <w:szCs w:val="16"/>
              </w:rPr>
            </w:pPr>
            <w:r w:rsidRPr="0050125C">
              <w:rPr>
                <w:rFonts w:ascii="Arial" w:eastAsia="Times New Roman" w:hAnsi="Arial" w:cs="Arial"/>
                <w:b/>
                <w:bCs/>
                <w:color w:val="000000"/>
                <w:sz w:val="16"/>
                <w:szCs w:val="16"/>
              </w:rPr>
              <w:t>channels</w:t>
            </w:r>
          </w:p>
        </w:tc>
        <w:tc>
          <w:tcPr>
            <w:tcW w:w="1276" w:type="dxa"/>
            <w:tcBorders>
              <w:top w:val="single" w:sz="4" w:space="0" w:color="auto"/>
              <w:bottom w:val="single" w:sz="4" w:space="0" w:color="auto"/>
            </w:tcBorders>
          </w:tcPr>
          <w:p w14:paraId="31125C9A" w14:textId="19B15BEF" w:rsidR="004A6F5B" w:rsidRPr="0050125C" w:rsidRDefault="00711363" w:rsidP="00E437F8">
            <w:pPr>
              <w:spacing w:line="360" w:lineRule="auto"/>
              <w:ind w:firstLine="0"/>
              <w:rPr>
                <w:rFonts w:ascii="Arial" w:eastAsia="Times New Roman" w:hAnsi="Arial" w:cs="Arial"/>
                <w:b/>
                <w:bCs/>
                <w:color w:val="000000"/>
                <w:sz w:val="16"/>
                <w:szCs w:val="16"/>
              </w:rPr>
            </w:pPr>
            <w:r w:rsidRPr="0050125C">
              <w:rPr>
                <w:rFonts w:ascii="Arial" w:eastAsia="Times New Roman" w:hAnsi="Arial" w:cs="Arial"/>
                <w:b/>
                <w:bCs/>
                <w:color w:val="000000"/>
                <w:sz w:val="16"/>
                <w:szCs w:val="16"/>
              </w:rPr>
              <w:t>S</w:t>
            </w:r>
            <w:r w:rsidR="004A6F5B" w:rsidRPr="0050125C">
              <w:rPr>
                <w:rFonts w:ascii="Arial" w:eastAsia="Times New Roman" w:hAnsi="Arial" w:cs="Arial"/>
                <w:b/>
                <w:bCs/>
                <w:color w:val="000000"/>
                <w:sz w:val="16"/>
                <w:szCs w:val="16"/>
              </w:rPr>
              <w:t>ubsurface</w:t>
            </w:r>
          </w:p>
        </w:tc>
        <w:tc>
          <w:tcPr>
            <w:tcW w:w="1280" w:type="dxa"/>
            <w:gridSpan w:val="2"/>
            <w:tcBorders>
              <w:top w:val="single" w:sz="4" w:space="0" w:color="auto"/>
              <w:bottom w:val="single" w:sz="4" w:space="0" w:color="auto"/>
            </w:tcBorders>
          </w:tcPr>
          <w:p w14:paraId="28775DFB" w14:textId="7BC9F68B" w:rsidR="004A6F5B" w:rsidRPr="0050125C" w:rsidRDefault="004A6F5B" w:rsidP="00E437F8">
            <w:pPr>
              <w:spacing w:line="360" w:lineRule="auto"/>
              <w:ind w:firstLine="0"/>
              <w:rPr>
                <w:rFonts w:ascii="Arial" w:eastAsia="Times New Roman" w:hAnsi="Arial" w:cs="Arial"/>
                <w:b/>
                <w:bCs/>
                <w:color w:val="000000"/>
                <w:sz w:val="16"/>
                <w:szCs w:val="16"/>
              </w:rPr>
            </w:pPr>
            <w:r w:rsidRPr="0050125C">
              <w:rPr>
                <w:rFonts w:ascii="Arial" w:eastAsia="Times New Roman" w:hAnsi="Arial" w:cs="Arial"/>
                <w:b/>
                <w:bCs/>
                <w:color w:val="000000"/>
                <w:sz w:val="16"/>
                <w:szCs w:val="16"/>
              </w:rPr>
              <w:t>Grou</w:t>
            </w:r>
            <w:r w:rsidR="00711363" w:rsidRPr="0050125C">
              <w:rPr>
                <w:rFonts w:ascii="Arial" w:eastAsia="Times New Roman" w:hAnsi="Arial" w:cs="Arial"/>
                <w:b/>
                <w:bCs/>
                <w:color w:val="000000"/>
                <w:sz w:val="16"/>
                <w:szCs w:val="16"/>
              </w:rPr>
              <w:t>n</w:t>
            </w:r>
            <w:r w:rsidRPr="0050125C">
              <w:rPr>
                <w:rFonts w:ascii="Arial" w:eastAsia="Times New Roman" w:hAnsi="Arial" w:cs="Arial"/>
                <w:b/>
                <w:bCs/>
                <w:color w:val="000000"/>
                <w:sz w:val="16"/>
                <w:szCs w:val="16"/>
              </w:rPr>
              <w:t>dwater</w:t>
            </w:r>
          </w:p>
        </w:tc>
        <w:tc>
          <w:tcPr>
            <w:tcW w:w="2270" w:type="dxa"/>
            <w:tcBorders>
              <w:top w:val="single" w:sz="4" w:space="0" w:color="auto"/>
              <w:bottom w:val="single" w:sz="4" w:space="0" w:color="auto"/>
            </w:tcBorders>
          </w:tcPr>
          <w:p w14:paraId="065D3E74" w14:textId="25F76774" w:rsidR="004A6F5B" w:rsidRPr="0050125C" w:rsidRDefault="00F12E7A" w:rsidP="00755BDB">
            <w:pPr>
              <w:spacing w:line="360" w:lineRule="auto"/>
              <w:ind w:firstLine="0"/>
              <w:rPr>
                <w:rFonts w:cs="Arial"/>
                <w:b/>
                <w:bCs/>
                <w:color w:val="000000" w:themeColor="text1"/>
                <w:sz w:val="16"/>
                <w:szCs w:val="16"/>
              </w:rPr>
            </w:pPr>
            <w:r>
              <w:rPr>
                <w:rFonts w:cs="Arial"/>
                <w:b/>
                <w:bCs/>
                <w:color w:val="000000" w:themeColor="text1"/>
                <w:sz w:val="16"/>
                <w:szCs w:val="16"/>
              </w:rPr>
              <w:t>Comments</w:t>
            </w:r>
          </w:p>
        </w:tc>
      </w:tr>
      <w:tr w:rsidR="004A6F5B" w14:paraId="17B39776" w14:textId="77777777" w:rsidTr="00134403">
        <w:trPr>
          <w:trHeight w:val="214"/>
        </w:trPr>
        <w:tc>
          <w:tcPr>
            <w:tcW w:w="10354" w:type="dxa"/>
            <w:gridSpan w:val="8"/>
            <w:tcBorders>
              <w:top w:val="single" w:sz="4" w:space="0" w:color="auto"/>
              <w:bottom w:val="single" w:sz="4" w:space="0" w:color="auto"/>
            </w:tcBorders>
          </w:tcPr>
          <w:p w14:paraId="04038FE3" w14:textId="6A4536E9" w:rsidR="004A6F5B" w:rsidRDefault="004A6F5B" w:rsidP="00E67B5E">
            <w:pPr>
              <w:spacing w:line="360" w:lineRule="auto"/>
              <w:ind w:left="41"/>
              <w:jc w:val="center"/>
              <w:rPr>
                <w:rFonts w:cs="Arial"/>
                <w:color w:val="000000" w:themeColor="text1"/>
              </w:rPr>
            </w:pPr>
            <w:r w:rsidRPr="00363CEE">
              <w:rPr>
                <w:rFonts w:cs="Arial"/>
                <w:b/>
                <w:bCs/>
                <w:color w:val="000000" w:themeColor="text1"/>
              </w:rPr>
              <w:t>1</w:t>
            </w:r>
            <w:r w:rsidRPr="00363CEE">
              <w:rPr>
                <w:rFonts w:cs="Arial"/>
                <w:b/>
                <w:bCs/>
                <w:color w:val="000000" w:themeColor="text1"/>
                <w:vertAlign w:val="superscript"/>
              </w:rPr>
              <w:t>st</w:t>
            </w:r>
            <w:r w:rsidRPr="00363CEE">
              <w:rPr>
                <w:rFonts w:cs="Arial"/>
                <w:b/>
                <w:bCs/>
                <w:color w:val="000000" w:themeColor="text1"/>
              </w:rPr>
              <w:t xml:space="preserve"> storm</w:t>
            </w:r>
            <w:r>
              <w:rPr>
                <w:rFonts w:cs="Arial"/>
                <w:color w:val="000000" w:themeColor="text1"/>
              </w:rPr>
              <w:t xml:space="preserve"> </w:t>
            </w:r>
            <w:r w:rsidRPr="002949E9">
              <w:rPr>
                <w:rFonts w:cs="Arial"/>
                <w:b/>
                <w:bCs/>
                <w:color w:val="000000" w:themeColor="text1"/>
              </w:rPr>
              <w:t>(16/1/</w:t>
            </w:r>
            <w:r w:rsidR="00D05E82">
              <w:rPr>
                <w:rFonts w:cs="Arial"/>
                <w:b/>
                <w:bCs/>
                <w:color w:val="000000" w:themeColor="text1"/>
              </w:rPr>
              <w:t>20</w:t>
            </w:r>
            <w:r w:rsidRPr="002949E9">
              <w:rPr>
                <w:rFonts w:cs="Arial"/>
                <w:b/>
                <w:bCs/>
                <w:color w:val="000000" w:themeColor="text1"/>
              </w:rPr>
              <w:t>22)</w:t>
            </w:r>
          </w:p>
        </w:tc>
      </w:tr>
      <w:tr w:rsidR="00F12E7A" w14:paraId="2EF4447B" w14:textId="77777777" w:rsidTr="00134403">
        <w:tc>
          <w:tcPr>
            <w:tcW w:w="1839" w:type="dxa"/>
            <w:tcBorders>
              <w:top w:val="single" w:sz="4" w:space="0" w:color="auto"/>
              <w:right w:val="single" w:sz="4" w:space="0" w:color="auto"/>
            </w:tcBorders>
          </w:tcPr>
          <w:p w14:paraId="28136D44" w14:textId="6BF3FACC" w:rsidR="00BE3B83" w:rsidRPr="001B526E" w:rsidRDefault="00BE3B83" w:rsidP="002028A3">
            <w:pPr>
              <w:spacing w:line="360" w:lineRule="auto"/>
              <w:rPr>
                <w:rFonts w:ascii="Arial" w:eastAsia="Times New Roman" w:hAnsi="Arial" w:cs="Arial"/>
                <w:b/>
                <w:bCs/>
                <w:color w:val="000000"/>
              </w:rPr>
            </w:pPr>
            <w:r>
              <w:rPr>
                <w:rFonts w:ascii="Arial" w:eastAsia="Times New Roman" w:hAnsi="Arial" w:cs="Arial"/>
                <w:b/>
                <w:bCs/>
                <w:color w:val="000000"/>
              </w:rPr>
              <w:t>S</w:t>
            </w:r>
          </w:p>
        </w:tc>
        <w:tc>
          <w:tcPr>
            <w:tcW w:w="1281" w:type="dxa"/>
            <w:tcBorders>
              <w:top w:val="single" w:sz="4" w:space="0" w:color="auto"/>
              <w:left w:val="single" w:sz="4" w:space="0" w:color="auto"/>
            </w:tcBorders>
          </w:tcPr>
          <w:p w14:paraId="0C539D54" w14:textId="641D1477" w:rsidR="00BE3B83" w:rsidRDefault="00DE7EDE" w:rsidP="002028A3">
            <w:pPr>
              <w:spacing w:line="360" w:lineRule="auto"/>
              <w:rPr>
                <w:rFonts w:cs="Arial"/>
                <w:color w:val="000000" w:themeColor="text1"/>
              </w:rPr>
            </w:pPr>
            <w:r>
              <w:rPr>
                <w:rFonts w:cs="Arial"/>
                <w:color w:val="000000" w:themeColor="text1"/>
              </w:rPr>
              <w:t>12/1</w:t>
            </w:r>
          </w:p>
        </w:tc>
        <w:tc>
          <w:tcPr>
            <w:tcW w:w="993" w:type="dxa"/>
            <w:tcBorders>
              <w:top w:val="single" w:sz="4" w:space="0" w:color="auto"/>
            </w:tcBorders>
          </w:tcPr>
          <w:p w14:paraId="7EC747E6" w14:textId="77777777" w:rsidR="00BE3B83" w:rsidRDefault="00BE3B83" w:rsidP="002028A3">
            <w:pPr>
              <w:spacing w:line="360" w:lineRule="auto"/>
              <w:rPr>
                <w:rFonts w:cs="Arial"/>
                <w:color w:val="000000" w:themeColor="text1"/>
              </w:rPr>
            </w:pPr>
          </w:p>
        </w:tc>
        <w:tc>
          <w:tcPr>
            <w:tcW w:w="1415" w:type="dxa"/>
            <w:tcBorders>
              <w:top w:val="single" w:sz="4" w:space="0" w:color="auto"/>
            </w:tcBorders>
          </w:tcPr>
          <w:p w14:paraId="3E1E3F16" w14:textId="77777777" w:rsidR="00BE3B83" w:rsidRDefault="00BE3B83" w:rsidP="002028A3">
            <w:pPr>
              <w:spacing w:line="360" w:lineRule="auto"/>
              <w:rPr>
                <w:rFonts w:cs="Arial"/>
                <w:color w:val="000000" w:themeColor="text1"/>
              </w:rPr>
            </w:pPr>
          </w:p>
        </w:tc>
        <w:tc>
          <w:tcPr>
            <w:tcW w:w="1276" w:type="dxa"/>
            <w:tcBorders>
              <w:top w:val="single" w:sz="4" w:space="0" w:color="auto"/>
            </w:tcBorders>
          </w:tcPr>
          <w:p w14:paraId="296704A3" w14:textId="77777777" w:rsidR="00BE3B83" w:rsidRDefault="00BE3B83" w:rsidP="002028A3">
            <w:pPr>
              <w:spacing w:line="360" w:lineRule="auto"/>
              <w:rPr>
                <w:rFonts w:cs="Arial"/>
                <w:color w:val="000000" w:themeColor="text1"/>
              </w:rPr>
            </w:pPr>
          </w:p>
        </w:tc>
        <w:tc>
          <w:tcPr>
            <w:tcW w:w="1280" w:type="dxa"/>
            <w:gridSpan w:val="2"/>
            <w:tcBorders>
              <w:top w:val="single" w:sz="4" w:space="0" w:color="auto"/>
            </w:tcBorders>
          </w:tcPr>
          <w:p w14:paraId="7029AC4A" w14:textId="77777777" w:rsidR="00BE3B83" w:rsidRDefault="00BE3B83" w:rsidP="002028A3">
            <w:pPr>
              <w:spacing w:line="360" w:lineRule="auto"/>
              <w:rPr>
                <w:rFonts w:cs="Arial"/>
                <w:color w:val="000000" w:themeColor="text1"/>
              </w:rPr>
            </w:pPr>
          </w:p>
        </w:tc>
        <w:tc>
          <w:tcPr>
            <w:tcW w:w="2270" w:type="dxa"/>
            <w:tcBorders>
              <w:top w:val="single" w:sz="4" w:space="0" w:color="auto"/>
            </w:tcBorders>
          </w:tcPr>
          <w:p w14:paraId="09C3933D" w14:textId="451B79E7" w:rsidR="00BE3B83" w:rsidRPr="00D0357F" w:rsidRDefault="00AE4D22" w:rsidP="001D520D">
            <w:pPr>
              <w:spacing w:line="360" w:lineRule="auto"/>
              <w:ind w:firstLine="0"/>
              <w:rPr>
                <w:rFonts w:cs="Arial"/>
                <w:color w:val="000000" w:themeColor="text1"/>
                <w:sz w:val="20"/>
                <w:szCs w:val="20"/>
              </w:rPr>
            </w:pPr>
            <w:r w:rsidRPr="00D0357F">
              <w:rPr>
                <w:rFonts w:asciiTheme="minorBidi" w:hAnsiTheme="minorBidi"/>
                <w:color w:val="000000" w:themeColor="text1"/>
                <w:sz w:val="20"/>
                <w:szCs w:val="20"/>
              </w:rPr>
              <w:t>Stream</w:t>
            </w:r>
          </w:p>
        </w:tc>
      </w:tr>
      <w:tr w:rsidR="001614A1" w14:paraId="230FEDB8" w14:textId="77777777" w:rsidTr="00134403">
        <w:tc>
          <w:tcPr>
            <w:tcW w:w="1839" w:type="dxa"/>
            <w:tcBorders>
              <w:right w:val="single" w:sz="4" w:space="0" w:color="auto"/>
            </w:tcBorders>
          </w:tcPr>
          <w:p w14:paraId="5FC652D9" w14:textId="77777777" w:rsidR="004A6F5B" w:rsidRPr="001B526E" w:rsidRDefault="004A6F5B" w:rsidP="002028A3">
            <w:pPr>
              <w:spacing w:line="360" w:lineRule="auto"/>
              <w:rPr>
                <w:rFonts w:cs="Arial"/>
                <w:b/>
                <w:bCs/>
                <w:color w:val="000000" w:themeColor="text1"/>
              </w:rPr>
            </w:pPr>
            <w:r w:rsidRPr="001B526E">
              <w:rPr>
                <w:rFonts w:ascii="Arial" w:eastAsia="Times New Roman" w:hAnsi="Arial" w:cs="Arial"/>
                <w:b/>
                <w:bCs/>
                <w:color w:val="000000"/>
              </w:rPr>
              <w:t>S</w:t>
            </w:r>
            <w:r>
              <w:rPr>
                <w:rFonts w:cs="Arial"/>
                <w:b/>
                <w:bCs/>
                <w:color w:val="000000" w:themeColor="text1"/>
              </w:rPr>
              <w:t>1</w:t>
            </w:r>
          </w:p>
        </w:tc>
        <w:tc>
          <w:tcPr>
            <w:tcW w:w="1281" w:type="dxa"/>
            <w:tcBorders>
              <w:left w:val="single" w:sz="4" w:space="0" w:color="auto"/>
            </w:tcBorders>
          </w:tcPr>
          <w:p w14:paraId="56652586" w14:textId="631DADBD" w:rsidR="004A6F5B" w:rsidRDefault="004A6F5B" w:rsidP="002028A3">
            <w:pPr>
              <w:spacing w:line="360" w:lineRule="auto"/>
              <w:rPr>
                <w:rFonts w:cs="Arial"/>
                <w:color w:val="000000" w:themeColor="text1"/>
              </w:rPr>
            </w:pPr>
            <w:r>
              <w:rPr>
                <w:rFonts w:cs="Arial"/>
                <w:color w:val="000000" w:themeColor="text1"/>
              </w:rPr>
              <w:t>16/1</w:t>
            </w:r>
          </w:p>
        </w:tc>
        <w:tc>
          <w:tcPr>
            <w:tcW w:w="993" w:type="dxa"/>
          </w:tcPr>
          <w:p w14:paraId="015D6598" w14:textId="77777777" w:rsidR="004A6F5B" w:rsidRDefault="004A6F5B" w:rsidP="002028A3">
            <w:pPr>
              <w:spacing w:line="360" w:lineRule="auto"/>
              <w:rPr>
                <w:rFonts w:cs="Arial"/>
                <w:color w:val="000000" w:themeColor="text1"/>
              </w:rPr>
            </w:pPr>
          </w:p>
        </w:tc>
        <w:tc>
          <w:tcPr>
            <w:tcW w:w="1415" w:type="dxa"/>
          </w:tcPr>
          <w:p w14:paraId="770F1883" w14:textId="77777777" w:rsidR="004A6F5B" w:rsidRDefault="004A6F5B" w:rsidP="002028A3">
            <w:pPr>
              <w:spacing w:line="360" w:lineRule="auto"/>
              <w:rPr>
                <w:rFonts w:cs="Arial"/>
                <w:color w:val="000000" w:themeColor="text1"/>
              </w:rPr>
            </w:pPr>
          </w:p>
        </w:tc>
        <w:tc>
          <w:tcPr>
            <w:tcW w:w="1276" w:type="dxa"/>
          </w:tcPr>
          <w:p w14:paraId="192C3E72" w14:textId="77777777" w:rsidR="004A6F5B" w:rsidRDefault="004A6F5B" w:rsidP="002028A3">
            <w:pPr>
              <w:spacing w:line="360" w:lineRule="auto"/>
              <w:rPr>
                <w:rFonts w:cs="Arial"/>
                <w:color w:val="000000" w:themeColor="text1"/>
              </w:rPr>
            </w:pPr>
          </w:p>
        </w:tc>
        <w:tc>
          <w:tcPr>
            <w:tcW w:w="1280" w:type="dxa"/>
            <w:gridSpan w:val="2"/>
          </w:tcPr>
          <w:p w14:paraId="51646D29" w14:textId="77777777" w:rsidR="004A6F5B" w:rsidRDefault="004A6F5B" w:rsidP="002028A3">
            <w:pPr>
              <w:spacing w:line="360" w:lineRule="auto"/>
              <w:rPr>
                <w:rFonts w:cs="Arial"/>
                <w:color w:val="000000" w:themeColor="text1"/>
              </w:rPr>
            </w:pPr>
          </w:p>
        </w:tc>
        <w:tc>
          <w:tcPr>
            <w:tcW w:w="2270" w:type="dxa"/>
          </w:tcPr>
          <w:p w14:paraId="14BC9E41" w14:textId="51B832B9" w:rsidR="004A6F5B" w:rsidRPr="00D0357F" w:rsidRDefault="00AE4D22" w:rsidP="001D520D">
            <w:pPr>
              <w:spacing w:line="360" w:lineRule="auto"/>
              <w:ind w:firstLine="0"/>
              <w:rPr>
                <w:rFonts w:cs="Arial"/>
                <w:color w:val="000000" w:themeColor="text1"/>
                <w:sz w:val="20"/>
                <w:szCs w:val="20"/>
              </w:rPr>
            </w:pPr>
            <w:r w:rsidRPr="00D0357F">
              <w:rPr>
                <w:rFonts w:asciiTheme="minorBidi" w:hAnsiTheme="minorBidi"/>
                <w:color w:val="000000" w:themeColor="text1"/>
                <w:sz w:val="20"/>
                <w:szCs w:val="20"/>
              </w:rPr>
              <w:t>Stream</w:t>
            </w:r>
          </w:p>
        </w:tc>
      </w:tr>
      <w:tr w:rsidR="00316F05" w14:paraId="261288D6" w14:textId="3EB32239" w:rsidTr="00134403">
        <w:tc>
          <w:tcPr>
            <w:tcW w:w="1839" w:type="dxa"/>
            <w:tcBorders>
              <w:right w:val="single" w:sz="4" w:space="0" w:color="auto"/>
            </w:tcBorders>
          </w:tcPr>
          <w:p w14:paraId="351F77F9" w14:textId="056CBE9E" w:rsidR="00316F05" w:rsidRPr="001B526E" w:rsidRDefault="00316F05" w:rsidP="002028A3">
            <w:pPr>
              <w:spacing w:line="360" w:lineRule="auto"/>
              <w:rPr>
                <w:rFonts w:ascii="Arial" w:eastAsia="Times New Roman" w:hAnsi="Arial" w:cs="Arial"/>
                <w:b/>
                <w:bCs/>
                <w:color w:val="000000"/>
              </w:rPr>
            </w:pPr>
            <w:r>
              <w:rPr>
                <w:rFonts w:ascii="Arial" w:eastAsia="Times New Roman" w:hAnsi="Arial" w:cs="Arial"/>
                <w:b/>
                <w:bCs/>
                <w:color w:val="000000"/>
              </w:rPr>
              <w:t>SP2-1</w:t>
            </w:r>
          </w:p>
        </w:tc>
        <w:tc>
          <w:tcPr>
            <w:tcW w:w="1281" w:type="dxa"/>
            <w:tcBorders>
              <w:left w:val="single" w:sz="4" w:space="0" w:color="auto"/>
            </w:tcBorders>
          </w:tcPr>
          <w:p w14:paraId="134A53EA" w14:textId="77777777" w:rsidR="00316F05" w:rsidRDefault="00316F05" w:rsidP="002028A3">
            <w:pPr>
              <w:spacing w:line="360" w:lineRule="auto"/>
              <w:rPr>
                <w:rFonts w:cs="Arial"/>
                <w:color w:val="000000" w:themeColor="text1"/>
              </w:rPr>
            </w:pPr>
          </w:p>
        </w:tc>
        <w:tc>
          <w:tcPr>
            <w:tcW w:w="993" w:type="dxa"/>
          </w:tcPr>
          <w:p w14:paraId="25820449" w14:textId="77777777" w:rsidR="00316F05" w:rsidRDefault="00316F05" w:rsidP="002028A3">
            <w:pPr>
              <w:spacing w:line="360" w:lineRule="auto"/>
              <w:rPr>
                <w:rFonts w:cs="Arial"/>
                <w:color w:val="000000" w:themeColor="text1"/>
              </w:rPr>
            </w:pPr>
          </w:p>
        </w:tc>
        <w:tc>
          <w:tcPr>
            <w:tcW w:w="1415" w:type="dxa"/>
          </w:tcPr>
          <w:p w14:paraId="07EB3AEA" w14:textId="77777777" w:rsidR="00316F05" w:rsidRDefault="00316F05" w:rsidP="002028A3">
            <w:pPr>
              <w:spacing w:line="360" w:lineRule="auto"/>
              <w:rPr>
                <w:rFonts w:cs="Arial"/>
                <w:color w:val="000000" w:themeColor="text1"/>
              </w:rPr>
            </w:pPr>
          </w:p>
        </w:tc>
        <w:tc>
          <w:tcPr>
            <w:tcW w:w="1276" w:type="dxa"/>
          </w:tcPr>
          <w:p w14:paraId="663FE70A" w14:textId="4296279E" w:rsidR="00316F05" w:rsidRDefault="00316F05" w:rsidP="0050125C">
            <w:pPr>
              <w:spacing w:line="360" w:lineRule="auto"/>
              <w:ind w:firstLine="0"/>
              <w:jc w:val="left"/>
              <w:rPr>
                <w:rFonts w:cs="Arial"/>
                <w:color w:val="000000" w:themeColor="text1"/>
              </w:rPr>
            </w:pPr>
            <w:r>
              <w:rPr>
                <w:rFonts w:cs="Arial"/>
                <w:color w:val="000000" w:themeColor="text1"/>
              </w:rPr>
              <w:t>12/1</w:t>
            </w:r>
          </w:p>
        </w:tc>
        <w:tc>
          <w:tcPr>
            <w:tcW w:w="1280" w:type="dxa"/>
            <w:gridSpan w:val="2"/>
          </w:tcPr>
          <w:p w14:paraId="649AEA11" w14:textId="6145A2EC" w:rsidR="00316F05" w:rsidRDefault="00316F05" w:rsidP="00491D25">
            <w:pPr>
              <w:spacing w:line="360" w:lineRule="auto"/>
              <w:ind w:firstLine="0"/>
              <w:rPr>
                <w:rFonts w:cs="Arial"/>
                <w:color w:val="000000" w:themeColor="text1"/>
              </w:rPr>
            </w:pPr>
          </w:p>
        </w:tc>
        <w:tc>
          <w:tcPr>
            <w:tcW w:w="2270" w:type="dxa"/>
          </w:tcPr>
          <w:p w14:paraId="7934B88C" w14:textId="3E2AEB7D" w:rsidR="00316F05" w:rsidRPr="00D0357F" w:rsidRDefault="00AE4D22" w:rsidP="00316F05">
            <w:pPr>
              <w:ind w:firstLine="0"/>
              <w:rPr>
                <w:rFonts w:cs="Arial"/>
                <w:color w:val="000000" w:themeColor="text1"/>
                <w:sz w:val="20"/>
                <w:szCs w:val="20"/>
              </w:rPr>
            </w:pPr>
            <w:r w:rsidRPr="00D0357F">
              <w:rPr>
                <w:rFonts w:cs="Arial"/>
                <w:color w:val="000000" w:themeColor="text1"/>
                <w:sz w:val="20"/>
                <w:szCs w:val="20"/>
              </w:rPr>
              <w:t>West pipe*</w:t>
            </w:r>
          </w:p>
        </w:tc>
      </w:tr>
      <w:tr w:rsidR="00696612" w14:paraId="4A4B58E8" w14:textId="77777777" w:rsidTr="00134403">
        <w:tc>
          <w:tcPr>
            <w:tcW w:w="1839" w:type="dxa"/>
            <w:tcBorders>
              <w:right w:val="single" w:sz="4" w:space="0" w:color="auto"/>
            </w:tcBorders>
          </w:tcPr>
          <w:p w14:paraId="2A48ECB2" w14:textId="4E9C0D7F" w:rsidR="00696612" w:rsidRPr="00A532BF" w:rsidRDefault="00426819" w:rsidP="00696612">
            <w:pPr>
              <w:spacing w:line="360" w:lineRule="auto"/>
              <w:rPr>
                <w:rFonts w:ascii="Arial" w:eastAsia="Times New Roman" w:hAnsi="Arial" w:cs="Arial"/>
                <w:b/>
                <w:bCs/>
                <w:color w:val="000000"/>
              </w:rPr>
            </w:pPr>
            <w:r>
              <w:rPr>
                <w:rFonts w:ascii="Arial" w:eastAsia="Times New Roman" w:hAnsi="Arial" w:cs="Arial"/>
                <w:b/>
                <w:bCs/>
                <w:color w:val="000000"/>
              </w:rPr>
              <w:t>2</w:t>
            </w:r>
            <w:r w:rsidR="00696612">
              <w:rPr>
                <w:rFonts w:ascii="Arial" w:eastAsia="Times New Roman" w:hAnsi="Arial" w:cs="Arial"/>
                <w:b/>
                <w:bCs/>
                <w:color w:val="000000"/>
              </w:rPr>
              <w:t>WM</w:t>
            </w:r>
          </w:p>
        </w:tc>
        <w:tc>
          <w:tcPr>
            <w:tcW w:w="1281" w:type="dxa"/>
            <w:tcBorders>
              <w:left w:val="single" w:sz="4" w:space="0" w:color="auto"/>
            </w:tcBorders>
          </w:tcPr>
          <w:p w14:paraId="4AAD2475" w14:textId="77777777" w:rsidR="00696612" w:rsidRDefault="00696612" w:rsidP="00696612">
            <w:pPr>
              <w:spacing w:line="360" w:lineRule="auto"/>
              <w:rPr>
                <w:rFonts w:cs="Arial"/>
                <w:color w:val="000000" w:themeColor="text1"/>
              </w:rPr>
            </w:pPr>
          </w:p>
        </w:tc>
        <w:tc>
          <w:tcPr>
            <w:tcW w:w="993" w:type="dxa"/>
          </w:tcPr>
          <w:p w14:paraId="6F5C7464" w14:textId="77777777" w:rsidR="00696612" w:rsidRDefault="00696612" w:rsidP="00696612">
            <w:pPr>
              <w:spacing w:line="360" w:lineRule="auto"/>
              <w:rPr>
                <w:rFonts w:cs="Arial"/>
                <w:color w:val="000000" w:themeColor="text1"/>
              </w:rPr>
            </w:pPr>
          </w:p>
        </w:tc>
        <w:tc>
          <w:tcPr>
            <w:tcW w:w="1415" w:type="dxa"/>
          </w:tcPr>
          <w:p w14:paraId="48EA2301" w14:textId="77777777" w:rsidR="00696612" w:rsidRDefault="00696612" w:rsidP="00696612">
            <w:pPr>
              <w:spacing w:line="360" w:lineRule="auto"/>
              <w:rPr>
                <w:rFonts w:cs="Arial"/>
                <w:color w:val="000000" w:themeColor="text1"/>
              </w:rPr>
            </w:pPr>
          </w:p>
        </w:tc>
        <w:tc>
          <w:tcPr>
            <w:tcW w:w="1276" w:type="dxa"/>
          </w:tcPr>
          <w:p w14:paraId="594DAECF" w14:textId="0ED2DAA1" w:rsidR="00696612" w:rsidRDefault="00696612" w:rsidP="00696612">
            <w:pPr>
              <w:spacing w:line="360" w:lineRule="auto"/>
              <w:ind w:firstLine="0"/>
              <w:jc w:val="left"/>
              <w:rPr>
                <w:rFonts w:cs="Arial"/>
                <w:color w:val="000000" w:themeColor="text1"/>
              </w:rPr>
            </w:pPr>
            <w:r>
              <w:rPr>
                <w:rFonts w:cs="Arial"/>
                <w:color w:val="000000" w:themeColor="text1"/>
              </w:rPr>
              <w:t>16/1</w:t>
            </w:r>
          </w:p>
        </w:tc>
        <w:tc>
          <w:tcPr>
            <w:tcW w:w="1280" w:type="dxa"/>
            <w:gridSpan w:val="2"/>
          </w:tcPr>
          <w:p w14:paraId="46B0ACC6" w14:textId="0BC2E2DF" w:rsidR="00696612" w:rsidRDefault="00696612" w:rsidP="00696612">
            <w:pPr>
              <w:ind w:firstLine="0"/>
              <w:rPr>
                <w:rFonts w:cs="Arial"/>
                <w:color w:val="000000" w:themeColor="text1"/>
              </w:rPr>
            </w:pPr>
          </w:p>
        </w:tc>
        <w:tc>
          <w:tcPr>
            <w:tcW w:w="2270" w:type="dxa"/>
          </w:tcPr>
          <w:p w14:paraId="67A6859E" w14:textId="39D43330" w:rsidR="00696612" w:rsidRDefault="00C55B5C" w:rsidP="00696612">
            <w:pPr>
              <w:spacing w:line="360" w:lineRule="auto"/>
              <w:ind w:firstLine="0"/>
              <w:rPr>
                <w:rFonts w:cs="Arial"/>
                <w:color w:val="000000" w:themeColor="text1"/>
                <w:sz w:val="20"/>
                <w:szCs w:val="20"/>
              </w:rPr>
            </w:pPr>
            <w:r>
              <w:rPr>
                <w:rFonts w:cs="Arial"/>
                <w:color w:val="000000" w:themeColor="text1"/>
                <w:sz w:val="20"/>
                <w:szCs w:val="20"/>
              </w:rPr>
              <w:t>Second</w:t>
            </w:r>
            <w:r w:rsidR="00F12E7A" w:rsidRPr="00D0357F">
              <w:rPr>
                <w:rFonts w:cs="Arial"/>
                <w:color w:val="000000" w:themeColor="text1"/>
                <w:sz w:val="20"/>
                <w:szCs w:val="20"/>
              </w:rPr>
              <w:t xml:space="preserve"> </w:t>
            </w:r>
            <w:r w:rsidR="00696612" w:rsidRPr="00D0357F">
              <w:rPr>
                <w:rFonts w:cs="Arial"/>
                <w:color w:val="000000" w:themeColor="text1"/>
                <w:sz w:val="20"/>
                <w:szCs w:val="20"/>
              </w:rPr>
              <w:t>West Manhole</w:t>
            </w:r>
          </w:p>
          <w:p w14:paraId="491874F3" w14:textId="2EABE64C" w:rsidR="00DF1A5D" w:rsidRPr="00D0357F" w:rsidRDefault="00DF1A5D" w:rsidP="00696612">
            <w:pPr>
              <w:spacing w:line="360" w:lineRule="auto"/>
              <w:ind w:firstLine="0"/>
              <w:rPr>
                <w:rFonts w:cs="Arial"/>
                <w:color w:val="000000" w:themeColor="text1"/>
                <w:sz w:val="20"/>
                <w:szCs w:val="20"/>
              </w:rPr>
            </w:pPr>
            <w:r w:rsidRPr="00DF1A5D">
              <w:rPr>
                <w:rFonts w:cs="Arial"/>
                <w:color w:val="000000" w:themeColor="text1"/>
                <w:sz w:val="20"/>
                <w:szCs w:val="20"/>
              </w:rPr>
              <w:t>400 m from the stream</w:t>
            </w:r>
          </w:p>
        </w:tc>
      </w:tr>
      <w:tr w:rsidR="00316F05" w14:paraId="3BB6BA64" w14:textId="77777777" w:rsidTr="00134403">
        <w:tc>
          <w:tcPr>
            <w:tcW w:w="1839" w:type="dxa"/>
            <w:tcBorders>
              <w:right w:val="single" w:sz="4" w:space="0" w:color="auto"/>
            </w:tcBorders>
          </w:tcPr>
          <w:p w14:paraId="30183A7B" w14:textId="77777777" w:rsidR="00696612" w:rsidRPr="00A532BF" w:rsidRDefault="00696612" w:rsidP="00696612">
            <w:pPr>
              <w:spacing w:line="360" w:lineRule="auto"/>
              <w:rPr>
                <w:rFonts w:ascii="Arial" w:eastAsia="Times New Roman" w:hAnsi="Arial" w:cs="Arial"/>
                <w:b/>
                <w:bCs/>
                <w:color w:val="000000"/>
              </w:rPr>
            </w:pPr>
            <w:r w:rsidRPr="00A532BF">
              <w:rPr>
                <w:rFonts w:ascii="Arial" w:eastAsia="Times New Roman" w:hAnsi="Arial" w:cs="Arial"/>
                <w:b/>
                <w:bCs/>
                <w:color w:val="000000"/>
              </w:rPr>
              <w:t>EF1</w:t>
            </w:r>
          </w:p>
        </w:tc>
        <w:tc>
          <w:tcPr>
            <w:tcW w:w="1281" w:type="dxa"/>
            <w:tcBorders>
              <w:left w:val="single" w:sz="4" w:space="0" w:color="auto"/>
            </w:tcBorders>
          </w:tcPr>
          <w:p w14:paraId="2C885820" w14:textId="77777777" w:rsidR="00696612" w:rsidRDefault="00696612" w:rsidP="00696612">
            <w:pPr>
              <w:spacing w:line="360" w:lineRule="auto"/>
              <w:rPr>
                <w:rFonts w:cs="Arial"/>
                <w:color w:val="000000" w:themeColor="text1"/>
              </w:rPr>
            </w:pPr>
          </w:p>
        </w:tc>
        <w:tc>
          <w:tcPr>
            <w:tcW w:w="993" w:type="dxa"/>
          </w:tcPr>
          <w:p w14:paraId="05A99C7E" w14:textId="18BC546E" w:rsidR="00696612" w:rsidRDefault="00696612" w:rsidP="00696612">
            <w:pPr>
              <w:spacing w:line="360" w:lineRule="auto"/>
              <w:ind w:firstLine="0"/>
              <w:rPr>
                <w:rFonts w:cs="Arial"/>
                <w:color w:val="000000" w:themeColor="text1"/>
              </w:rPr>
            </w:pPr>
            <w:r>
              <w:rPr>
                <w:rFonts w:cs="Arial"/>
                <w:color w:val="000000" w:themeColor="text1"/>
              </w:rPr>
              <w:t>16/1</w:t>
            </w:r>
          </w:p>
        </w:tc>
        <w:tc>
          <w:tcPr>
            <w:tcW w:w="1415" w:type="dxa"/>
          </w:tcPr>
          <w:p w14:paraId="56E55195" w14:textId="77777777" w:rsidR="00696612" w:rsidRDefault="00696612" w:rsidP="00696612">
            <w:pPr>
              <w:spacing w:line="360" w:lineRule="auto"/>
              <w:rPr>
                <w:rFonts w:cs="Arial"/>
                <w:color w:val="000000" w:themeColor="text1"/>
              </w:rPr>
            </w:pPr>
          </w:p>
        </w:tc>
        <w:tc>
          <w:tcPr>
            <w:tcW w:w="1276" w:type="dxa"/>
          </w:tcPr>
          <w:p w14:paraId="3677A9BB" w14:textId="77777777" w:rsidR="00696612" w:rsidRDefault="00696612" w:rsidP="00696612">
            <w:pPr>
              <w:spacing w:line="360" w:lineRule="auto"/>
              <w:jc w:val="left"/>
              <w:rPr>
                <w:rFonts w:cs="Arial"/>
                <w:color w:val="000000" w:themeColor="text1"/>
              </w:rPr>
            </w:pPr>
          </w:p>
        </w:tc>
        <w:tc>
          <w:tcPr>
            <w:tcW w:w="1280" w:type="dxa"/>
            <w:gridSpan w:val="2"/>
          </w:tcPr>
          <w:p w14:paraId="27B7344A" w14:textId="77777777" w:rsidR="00696612" w:rsidRDefault="00696612" w:rsidP="00696612">
            <w:pPr>
              <w:spacing w:line="360" w:lineRule="auto"/>
              <w:rPr>
                <w:rFonts w:cs="Arial"/>
                <w:color w:val="000000" w:themeColor="text1"/>
              </w:rPr>
            </w:pPr>
          </w:p>
        </w:tc>
        <w:tc>
          <w:tcPr>
            <w:tcW w:w="2270" w:type="dxa"/>
          </w:tcPr>
          <w:p w14:paraId="3A5DCE0E" w14:textId="50B86D49" w:rsidR="00696612" w:rsidRPr="00D0357F" w:rsidRDefault="001F4136" w:rsidP="001F4136">
            <w:pPr>
              <w:spacing w:line="360" w:lineRule="auto"/>
              <w:ind w:firstLine="0"/>
              <w:rPr>
                <w:rFonts w:cs="Arial"/>
                <w:color w:val="000000" w:themeColor="text1"/>
                <w:sz w:val="20"/>
                <w:szCs w:val="20"/>
              </w:rPr>
            </w:pPr>
            <w:r w:rsidRPr="00D0357F">
              <w:rPr>
                <w:rFonts w:asciiTheme="minorBidi" w:hAnsiTheme="minorBidi"/>
                <w:color w:val="000000" w:themeColor="text1"/>
                <w:sz w:val="20"/>
                <w:szCs w:val="20"/>
              </w:rPr>
              <w:t>Surface runoff</w:t>
            </w:r>
          </w:p>
        </w:tc>
      </w:tr>
      <w:tr w:rsidR="00316F05" w14:paraId="14EC379B" w14:textId="77777777" w:rsidTr="00134403">
        <w:tc>
          <w:tcPr>
            <w:tcW w:w="1839" w:type="dxa"/>
            <w:tcBorders>
              <w:right w:val="single" w:sz="4" w:space="0" w:color="auto"/>
            </w:tcBorders>
          </w:tcPr>
          <w:p w14:paraId="6C1956DB" w14:textId="77777777" w:rsidR="00696612" w:rsidRPr="001B526E" w:rsidRDefault="00696612" w:rsidP="00696612">
            <w:pPr>
              <w:spacing w:line="360" w:lineRule="auto"/>
              <w:rPr>
                <w:rFonts w:cs="Arial"/>
                <w:b/>
                <w:bCs/>
                <w:color w:val="000000" w:themeColor="text1"/>
              </w:rPr>
            </w:pPr>
            <w:r w:rsidRPr="00A532BF">
              <w:rPr>
                <w:rFonts w:ascii="Arial" w:eastAsia="Times New Roman" w:hAnsi="Arial" w:cs="Arial"/>
                <w:b/>
                <w:bCs/>
                <w:color w:val="000000"/>
              </w:rPr>
              <w:lastRenderedPageBreak/>
              <w:t>EF3</w:t>
            </w:r>
          </w:p>
        </w:tc>
        <w:tc>
          <w:tcPr>
            <w:tcW w:w="1281" w:type="dxa"/>
            <w:tcBorders>
              <w:left w:val="single" w:sz="4" w:space="0" w:color="auto"/>
            </w:tcBorders>
          </w:tcPr>
          <w:p w14:paraId="2326092B" w14:textId="77777777" w:rsidR="00696612" w:rsidRDefault="00696612" w:rsidP="00696612">
            <w:pPr>
              <w:spacing w:line="360" w:lineRule="auto"/>
              <w:rPr>
                <w:rFonts w:cs="Arial"/>
                <w:color w:val="000000" w:themeColor="text1"/>
              </w:rPr>
            </w:pPr>
          </w:p>
        </w:tc>
        <w:tc>
          <w:tcPr>
            <w:tcW w:w="993" w:type="dxa"/>
          </w:tcPr>
          <w:p w14:paraId="053A88F9" w14:textId="42E65F85" w:rsidR="00696612" w:rsidRDefault="00696612" w:rsidP="00696612">
            <w:pPr>
              <w:spacing w:line="360" w:lineRule="auto"/>
              <w:ind w:firstLine="0"/>
              <w:rPr>
                <w:rFonts w:cs="Arial"/>
                <w:color w:val="000000" w:themeColor="text1"/>
              </w:rPr>
            </w:pPr>
            <w:r>
              <w:rPr>
                <w:rFonts w:cs="Arial"/>
                <w:color w:val="000000" w:themeColor="text1"/>
              </w:rPr>
              <w:t>16/1</w:t>
            </w:r>
          </w:p>
        </w:tc>
        <w:tc>
          <w:tcPr>
            <w:tcW w:w="1415" w:type="dxa"/>
          </w:tcPr>
          <w:p w14:paraId="31A55D79" w14:textId="77777777" w:rsidR="00696612" w:rsidRDefault="00696612" w:rsidP="00696612">
            <w:pPr>
              <w:spacing w:line="360" w:lineRule="auto"/>
              <w:rPr>
                <w:rFonts w:cs="Arial"/>
                <w:color w:val="000000" w:themeColor="text1"/>
              </w:rPr>
            </w:pPr>
          </w:p>
        </w:tc>
        <w:tc>
          <w:tcPr>
            <w:tcW w:w="1276" w:type="dxa"/>
          </w:tcPr>
          <w:p w14:paraId="2FFFBA75" w14:textId="77777777" w:rsidR="00696612" w:rsidRDefault="00696612" w:rsidP="00696612">
            <w:pPr>
              <w:spacing w:line="360" w:lineRule="auto"/>
              <w:jc w:val="left"/>
              <w:rPr>
                <w:rFonts w:cs="Arial"/>
                <w:color w:val="000000" w:themeColor="text1"/>
              </w:rPr>
            </w:pPr>
          </w:p>
        </w:tc>
        <w:tc>
          <w:tcPr>
            <w:tcW w:w="1280" w:type="dxa"/>
            <w:gridSpan w:val="2"/>
          </w:tcPr>
          <w:p w14:paraId="00A0E9A2" w14:textId="77777777" w:rsidR="00696612" w:rsidRDefault="00696612" w:rsidP="00696612">
            <w:pPr>
              <w:spacing w:line="360" w:lineRule="auto"/>
              <w:rPr>
                <w:rFonts w:cs="Arial"/>
                <w:color w:val="000000" w:themeColor="text1"/>
              </w:rPr>
            </w:pPr>
          </w:p>
        </w:tc>
        <w:tc>
          <w:tcPr>
            <w:tcW w:w="2270" w:type="dxa"/>
          </w:tcPr>
          <w:p w14:paraId="382F9823" w14:textId="6E76097B" w:rsidR="00696612" w:rsidRPr="00D0357F" w:rsidRDefault="001F4136" w:rsidP="001F4136">
            <w:pPr>
              <w:spacing w:line="360" w:lineRule="auto"/>
              <w:ind w:firstLine="0"/>
              <w:rPr>
                <w:rFonts w:cs="Arial"/>
                <w:color w:val="000000" w:themeColor="text1"/>
                <w:sz w:val="20"/>
                <w:szCs w:val="20"/>
              </w:rPr>
            </w:pPr>
            <w:r w:rsidRPr="00D0357F">
              <w:rPr>
                <w:rFonts w:asciiTheme="minorBidi" w:hAnsiTheme="minorBidi"/>
                <w:color w:val="000000" w:themeColor="text1"/>
                <w:sz w:val="20"/>
                <w:szCs w:val="20"/>
              </w:rPr>
              <w:t>Surface runoff</w:t>
            </w:r>
          </w:p>
        </w:tc>
      </w:tr>
      <w:tr w:rsidR="00316F05" w14:paraId="5986AC49" w14:textId="77777777" w:rsidTr="00134403">
        <w:tc>
          <w:tcPr>
            <w:tcW w:w="1839" w:type="dxa"/>
            <w:tcBorders>
              <w:right w:val="single" w:sz="4" w:space="0" w:color="auto"/>
            </w:tcBorders>
          </w:tcPr>
          <w:p w14:paraId="451DFFCA" w14:textId="77777777" w:rsidR="00696612" w:rsidRPr="001B526E" w:rsidRDefault="00696612" w:rsidP="00696612">
            <w:pPr>
              <w:spacing w:line="360" w:lineRule="auto"/>
              <w:rPr>
                <w:rFonts w:cs="Arial"/>
                <w:b/>
                <w:bCs/>
                <w:color w:val="000000" w:themeColor="text1"/>
              </w:rPr>
            </w:pPr>
            <w:r w:rsidRPr="00A532BF">
              <w:rPr>
                <w:rFonts w:ascii="Arial" w:eastAsia="Times New Roman" w:hAnsi="Arial" w:cs="Arial"/>
                <w:b/>
                <w:bCs/>
                <w:color w:val="000000"/>
              </w:rPr>
              <w:t>EF4</w:t>
            </w:r>
          </w:p>
        </w:tc>
        <w:tc>
          <w:tcPr>
            <w:tcW w:w="1281" w:type="dxa"/>
            <w:tcBorders>
              <w:left w:val="single" w:sz="4" w:space="0" w:color="auto"/>
            </w:tcBorders>
          </w:tcPr>
          <w:p w14:paraId="2AEAB0FD" w14:textId="77777777" w:rsidR="00696612" w:rsidRDefault="00696612" w:rsidP="00696612">
            <w:pPr>
              <w:spacing w:line="360" w:lineRule="auto"/>
              <w:rPr>
                <w:rFonts w:cs="Arial"/>
                <w:color w:val="000000" w:themeColor="text1"/>
              </w:rPr>
            </w:pPr>
          </w:p>
        </w:tc>
        <w:tc>
          <w:tcPr>
            <w:tcW w:w="993" w:type="dxa"/>
          </w:tcPr>
          <w:p w14:paraId="0894B421" w14:textId="4880762F" w:rsidR="00696612" w:rsidRDefault="00696612" w:rsidP="00696612">
            <w:pPr>
              <w:spacing w:line="360" w:lineRule="auto"/>
              <w:ind w:firstLine="0"/>
              <w:rPr>
                <w:rFonts w:cs="Arial"/>
                <w:color w:val="000000" w:themeColor="text1"/>
              </w:rPr>
            </w:pPr>
            <w:r>
              <w:rPr>
                <w:rFonts w:cs="Arial"/>
                <w:color w:val="000000" w:themeColor="text1"/>
              </w:rPr>
              <w:t>16/1</w:t>
            </w:r>
          </w:p>
        </w:tc>
        <w:tc>
          <w:tcPr>
            <w:tcW w:w="1415" w:type="dxa"/>
          </w:tcPr>
          <w:p w14:paraId="4BCEFDC6" w14:textId="77777777" w:rsidR="00696612" w:rsidRDefault="00696612" w:rsidP="00696612">
            <w:pPr>
              <w:spacing w:line="360" w:lineRule="auto"/>
              <w:rPr>
                <w:rFonts w:cs="Arial"/>
                <w:color w:val="000000" w:themeColor="text1"/>
              </w:rPr>
            </w:pPr>
          </w:p>
        </w:tc>
        <w:tc>
          <w:tcPr>
            <w:tcW w:w="1276" w:type="dxa"/>
          </w:tcPr>
          <w:p w14:paraId="5EEA8013" w14:textId="77777777" w:rsidR="00696612" w:rsidRDefault="00696612" w:rsidP="00696612">
            <w:pPr>
              <w:spacing w:line="360" w:lineRule="auto"/>
              <w:jc w:val="left"/>
              <w:rPr>
                <w:rFonts w:cs="Arial"/>
                <w:color w:val="000000" w:themeColor="text1"/>
              </w:rPr>
            </w:pPr>
          </w:p>
        </w:tc>
        <w:tc>
          <w:tcPr>
            <w:tcW w:w="1280" w:type="dxa"/>
            <w:gridSpan w:val="2"/>
          </w:tcPr>
          <w:p w14:paraId="65404F5D" w14:textId="77777777" w:rsidR="00696612" w:rsidRDefault="00696612" w:rsidP="00696612">
            <w:pPr>
              <w:spacing w:line="360" w:lineRule="auto"/>
              <w:rPr>
                <w:rFonts w:cs="Arial"/>
                <w:color w:val="000000" w:themeColor="text1"/>
              </w:rPr>
            </w:pPr>
          </w:p>
        </w:tc>
        <w:tc>
          <w:tcPr>
            <w:tcW w:w="2270" w:type="dxa"/>
          </w:tcPr>
          <w:p w14:paraId="6F31834A" w14:textId="405F910A" w:rsidR="00696612" w:rsidRPr="00D0357F" w:rsidRDefault="001F4136" w:rsidP="001F4136">
            <w:pPr>
              <w:spacing w:line="360" w:lineRule="auto"/>
              <w:ind w:firstLine="0"/>
              <w:rPr>
                <w:rFonts w:cs="Arial"/>
                <w:color w:val="000000" w:themeColor="text1"/>
                <w:sz w:val="20"/>
                <w:szCs w:val="20"/>
              </w:rPr>
            </w:pPr>
            <w:r w:rsidRPr="00D0357F">
              <w:rPr>
                <w:rFonts w:asciiTheme="minorBidi" w:hAnsiTheme="minorBidi"/>
                <w:color w:val="000000" w:themeColor="text1"/>
                <w:sz w:val="20"/>
                <w:szCs w:val="20"/>
              </w:rPr>
              <w:t>Surface runoff</w:t>
            </w:r>
          </w:p>
        </w:tc>
      </w:tr>
      <w:tr w:rsidR="00316F05" w14:paraId="10A0F20A" w14:textId="77777777" w:rsidTr="00134403">
        <w:tc>
          <w:tcPr>
            <w:tcW w:w="1839" w:type="dxa"/>
            <w:tcBorders>
              <w:right w:val="single" w:sz="4" w:space="0" w:color="auto"/>
            </w:tcBorders>
          </w:tcPr>
          <w:p w14:paraId="1E8C56D8" w14:textId="77777777" w:rsidR="00696612" w:rsidRPr="001B526E" w:rsidRDefault="00696612" w:rsidP="00696612">
            <w:pPr>
              <w:spacing w:line="360" w:lineRule="auto"/>
              <w:rPr>
                <w:rFonts w:cs="Arial"/>
                <w:b/>
                <w:bCs/>
                <w:color w:val="000000" w:themeColor="text1"/>
              </w:rPr>
            </w:pPr>
            <w:r w:rsidRPr="00A532BF">
              <w:rPr>
                <w:rFonts w:ascii="Arial" w:eastAsia="Times New Roman" w:hAnsi="Arial" w:cs="Arial"/>
                <w:b/>
                <w:bCs/>
                <w:color w:val="000000"/>
              </w:rPr>
              <w:t>EF2</w:t>
            </w:r>
            <w:r>
              <w:rPr>
                <w:rFonts w:cs="Arial"/>
                <w:b/>
                <w:bCs/>
                <w:color w:val="000000" w:themeColor="text1"/>
              </w:rPr>
              <w:t xml:space="preserve"> </w:t>
            </w:r>
          </w:p>
        </w:tc>
        <w:tc>
          <w:tcPr>
            <w:tcW w:w="1281" w:type="dxa"/>
            <w:tcBorders>
              <w:left w:val="single" w:sz="4" w:space="0" w:color="auto"/>
            </w:tcBorders>
          </w:tcPr>
          <w:p w14:paraId="08EC6CA5" w14:textId="77777777" w:rsidR="00696612" w:rsidRDefault="00696612" w:rsidP="00696612">
            <w:pPr>
              <w:spacing w:line="360" w:lineRule="auto"/>
              <w:rPr>
                <w:rFonts w:cs="Arial"/>
                <w:color w:val="000000" w:themeColor="text1"/>
              </w:rPr>
            </w:pPr>
          </w:p>
        </w:tc>
        <w:tc>
          <w:tcPr>
            <w:tcW w:w="993" w:type="dxa"/>
          </w:tcPr>
          <w:p w14:paraId="7110B70D" w14:textId="77777777" w:rsidR="00696612" w:rsidRDefault="00696612" w:rsidP="00696612">
            <w:pPr>
              <w:spacing w:line="360" w:lineRule="auto"/>
              <w:rPr>
                <w:rFonts w:cs="Arial"/>
                <w:color w:val="000000" w:themeColor="text1"/>
              </w:rPr>
            </w:pPr>
          </w:p>
        </w:tc>
        <w:tc>
          <w:tcPr>
            <w:tcW w:w="1415" w:type="dxa"/>
          </w:tcPr>
          <w:p w14:paraId="294B6802" w14:textId="522035D7" w:rsidR="00696612" w:rsidRDefault="00696612" w:rsidP="00696612">
            <w:pPr>
              <w:spacing w:line="360" w:lineRule="auto"/>
              <w:rPr>
                <w:rFonts w:cs="Arial"/>
                <w:color w:val="000000" w:themeColor="text1"/>
              </w:rPr>
            </w:pPr>
            <w:r>
              <w:rPr>
                <w:rFonts w:cs="Arial"/>
                <w:color w:val="000000" w:themeColor="text1"/>
              </w:rPr>
              <w:t>16/1</w:t>
            </w:r>
          </w:p>
        </w:tc>
        <w:tc>
          <w:tcPr>
            <w:tcW w:w="1276" w:type="dxa"/>
          </w:tcPr>
          <w:p w14:paraId="4CE1D8FC" w14:textId="77777777" w:rsidR="00696612" w:rsidRDefault="00696612" w:rsidP="00696612">
            <w:pPr>
              <w:spacing w:line="360" w:lineRule="auto"/>
              <w:jc w:val="left"/>
              <w:rPr>
                <w:rFonts w:cs="Arial"/>
                <w:color w:val="000000" w:themeColor="text1"/>
              </w:rPr>
            </w:pPr>
          </w:p>
        </w:tc>
        <w:tc>
          <w:tcPr>
            <w:tcW w:w="1280" w:type="dxa"/>
            <w:gridSpan w:val="2"/>
          </w:tcPr>
          <w:p w14:paraId="0F4E2799" w14:textId="77777777" w:rsidR="00696612" w:rsidRDefault="00696612" w:rsidP="00696612">
            <w:pPr>
              <w:spacing w:line="360" w:lineRule="auto"/>
              <w:rPr>
                <w:rFonts w:cs="Arial"/>
                <w:color w:val="000000" w:themeColor="text1"/>
              </w:rPr>
            </w:pPr>
          </w:p>
        </w:tc>
        <w:tc>
          <w:tcPr>
            <w:tcW w:w="2270" w:type="dxa"/>
          </w:tcPr>
          <w:p w14:paraId="4451C936" w14:textId="3FDF1FC8" w:rsidR="00696612" w:rsidRPr="00D0357F" w:rsidRDefault="001F4136" w:rsidP="001F4136">
            <w:pPr>
              <w:spacing w:line="360" w:lineRule="auto"/>
              <w:ind w:firstLine="0"/>
              <w:rPr>
                <w:rFonts w:cs="Arial"/>
                <w:color w:val="000000" w:themeColor="text1"/>
                <w:sz w:val="20"/>
                <w:szCs w:val="20"/>
              </w:rPr>
            </w:pPr>
            <w:r w:rsidRPr="00D0357F">
              <w:rPr>
                <w:rFonts w:asciiTheme="minorBidi" w:hAnsiTheme="minorBidi"/>
                <w:color w:val="000000" w:themeColor="text1"/>
                <w:sz w:val="20"/>
                <w:szCs w:val="20"/>
              </w:rPr>
              <w:t>Secondary channel</w:t>
            </w:r>
          </w:p>
        </w:tc>
      </w:tr>
      <w:tr w:rsidR="00316F05" w14:paraId="761D6BB0" w14:textId="77777777" w:rsidTr="00134403">
        <w:tc>
          <w:tcPr>
            <w:tcW w:w="1839" w:type="dxa"/>
            <w:tcBorders>
              <w:right w:val="single" w:sz="4" w:space="0" w:color="auto"/>
            </w:tcBorders>
          </w:tcPr>
          <w:p w14:paraId="09721FCF" w14:textId="77777777" w:rsidR="00696612" w:rsidRPr="001B526E" w:rsidRDefault="00696612" w:rsidP="00696612">
            <w:pPr>
              <w:spacing w:line="360" w:lineRule="auto"/>
              <w:rPr>
                <w:rFonts w:cs="Arial"/>
                <w:b/>
                <w:bCs/>
                <w:color w:val="000000" w:themeColor="text1"/>
              </w:rPr>
            </w:pPr>
            <w:r w:rsidRPr="00A532BF">
              <w:rPr>
                <w:rFonts w:ascii="Arial" w:eastAsia="Times New Roman" w:hAnsi="Arial" w:cs="Arial"/>
                <w:b/>
                <w:bCs/>
                <w:color w:val="000000"/>
              </w:rPr>
              <w:t>EF5</w:t>
            </w:r>
          </w:p>
        </w:tc>
        <w:tc>
          <w:tcPr>
            <w:tcW w:w="1281" w:type="dxa"/>
            <w:tcBorders>
              <w:left w:val="single" w:sz="4" w:space="0" w:color="auto"/>
            </w:tcBorders>
          </w:tcPr>
          <w:p w14:paraId="7A3B082F" w14:textId="77777777" w:rsidR="00696612" w:rsidRDefault="00696612" w:rsidP="00696612">
            <w:pPr>
              <w:spacing w:line="360" w:lineRule="auto"/>
              <w:rPr>
                <w:rFonts w:cs="Arial"/>
                <w:color w:val="000000" w:themeColor="text1"/>
              </w:rPr>
            </w:pPr>
          </w:p>
        </w:tc>
        <w:tc>
          <w:tcPr>
            <w:tcW w:w="993" w:type="dxa"/>
          </w:tcPr>
          <w:p w14:paraId="45B5F7EC" w14:textId="77777777" w:rsidR="00696612" w:rsidRDefault="00696612" w:rsidP="00696612">
            <w:pPr>
              <w:spacing w:line="360" w:lineRule="auto"/>
              <w:rPr>
                <w:rFonts w:cs="Arial"/>
                <w:color w:val="000000" w:themeColor="text1"/>
              </w:rPr>
            </w:pPr>
          </w:p>
        </w:tc>
        <w:tc>
          <w:tcPr>
            <w:tcW w:w="1415" w:type="dxa"/>
          </w:tcPr>
          <w:p w14:paraId="70F4F485" w14:textId="6AB33FE7" w:rsidR="00696612" w:rsidRDefault="00696612" w:rsidP="00696612">
            <w:pPr>
              <w:spacing w:line="360" w:lineRule="auto"/>
              <w:rPr>
                <w:rFonts w:cs="Arial"/>
                <w:color w:val="000000" w:themeColor="text1"/>
              </w:rPr>
            </w:pPr>
            <w:r>
              <w:rPr>
                <w:rFonts w:cs="Arial"/>
                <w:color w:val="000000" w:themeColor="text1"/>
              </w:rPr>
              <w:t>16/1</w:t>
            </w:r>
          </w:p>
        </w:tc>
        <w:tc>
          <w:tcPr>
            <w:tcW w:w="1276" w:type="dxa"/>
          </w:tcPr>
          <w:p w14:paraId="00557FB7" w14:textId="77777777" w:rsidR="00696612" w:rsidRDefault="00696612" w:rsidP="00696612">
            <w:pPr>
              <w:spacing w:line="360" w:lineRule="auto"/>
              <w:jc w:val="left"/>
              <w:rPr>
                <w:rFonts w:cs="Arial"/>
                <w:color w:val="000000" w:themeColor="text1"/>
              </w:rPr>
            </w:pPr>
          </w:p>
        </w:tc>
        <w:tc>
          <w:tcPr>
            <w:tcW w:w="1280" w:type="dxa"/>
            <w:gridSpan w:val="2"/>
          </w:tcPr>
          <w:p w14:paraId="6B114A72" w14:textId="77777777" w:rsidR="00696612" w:rsidRDefault="00696612" w:rsidP="00696612">
            <w:pPr>
              <w:spacing w:line="360" w:lineRule="auto"/>
              <w:rPr>
                <w:rFonts w:cs="Arial"/>
                <w:color w:val="000000" w:themeColor="text1"/>
              </w:rPr>
            </w:pPr>
          </w:p>
        </w:tc>
        <w:tc>
          <w:tcPr>
            <w:tcW w:w="2270" w:type="dxa"/>
          </w:tcPr>
          <w:p w14:paraId="1161F5BF" w14:textId="348151C8" w:rsidR="00696612" w:rsidRPr="00D0357F" w:rsidRDefault="00D0357F" w:rsidP="00D0357F">
            <w:pPr>
              <w:spacing w:line="360" w:lineRule="auto"/>
              <w:ind w:firstLine="0"/>
              <w:rPr>
                <w:rFonts w:asciiTheme="minorBidi" w:hAnsiTheme="minorBidi"/>
                <w:color w:val="000000" w:themeColor="text1"/>
                <w:sz w:val="20"/>
                <w:szCs w:val="20"/>
              </w:rPr>
            </w:pPr>
            <w:r w:rsidRPr="00D0357F">
              <w:rPr>
                <w:rFonts w:asciiTheme="minorBidi" w:hAnsiTheme="minorBidi"/>
                <w:color w:val="000000" w:themeColor="text1"/>
                <w:sz w:val="20"/>
                <w:szCs w:val="20"/>
              </w:rPr>
              <w:t>Secondary channel</w:t>
            </w:r>
          </w:p>
        </w:tc>
      </w:tr>
      <w:tr w:rsidR="00316F05" w14:paraId="23796E20" w14:textId="77777777" w:rsidTr="00134403">
        <w:tc>
          <w:tcPr>
            <w:tcW w:w="1839" w:type="dxa"/>
            <w:tcBorders>
              <w:right w:val="single" w:sz="4" w:space="0" w:color="auto"/>
            </w:tcBorders>
          </w:tcPr>
          <w:p w14:paraId="61B92DD4" w14:textId="77777777" w:rsidR="00696612" w:rsidRPr="001B526E" w:rsidRDefault="00696612" w:rsidP="00696612">
            <w:pPr>
              <w:spacing w:line="360" w:lineRule="auto"/>
              <w:rPr>
                <w:rFonts w:cs="Arial"/>
                <w:b/>
                <w:bCs/>
                <w:color w:val="000000" w:themeColor="text1"/>
              </w:rPr>
            </w:pPr>
            <w:r w:rsidRPr="00A532BF">
              <w:rPr>
                <w:rFonts w:ascii="Arial" w:eastAsia="Times New Roman" w:hAnsi="Arial" w:cs="Arial"/>
                <w:b/>
                <w:bCs/>
                <w:color w:val="000000"/>
              </w:rPr>
              <w:t>EF6</w:t>
            </w:r>
          </w:p>
        </w:tc>
        <w:tc>
          <w:tcPr>
            <w:tcW w:w="1281" w:type="dxa"/>
            <w:tcBorders>
              <w:left w:val="single" w:sz="4" w:space="0" w:color="auto"/>
            </w:tcBorders>
          </w:tcPr>
          <w:p w14:paraId="182017A1" w14:textId="77777777" w:rsidR="00696612" w:rsidRDefault="00696612" w:rsidP="00696612">
            <w:pPr>
              <w:spacing w:line="360" w:lineRule="auto"/>
              <w:rPr>
                <w:rFonts w:cs="Arial"/>
                <w:color w:val="000000" w:themeColor="text1"/>
              </w:rPr>
            </w:pPr>
          </w:p>
        </w:tc>
        <w:tc>
          <w:tcPr>
            <w:tcW w:w="993" w:type="dxa"/>
          </w:tcPr>
          <w:p w14:paraId="22372766" w14:textId="77777777" w:rsidR="00696612" w:rsidRDefault="00696612" w:rsidP="00696612">
            <w:pPr>
              <w:spacing w:line="360" w:lineRule="auto"/>
              <w:rPr>
                <w:rFonts w:cs="Arial"/>
                <w:color w:val="000000" w:themeColor="text1"/>
              </w:rPr>
            </w:pPr>
          </w:p>
        </w:tc>
        <w:tc>
          <w:tcPr>
            <w:tcW w:w="1415" w:type="dxa"/>
          </w:tcPr>
          <w:p w14:paraId="38EF3877" w14:textId="1814C82A" w:rsidR="00696612" w:rsidRDefault="00696612" w:rsidP="00696612">
            <w:pPr>
              <w:spacing w:line="360" w:lineRule="auto"/>
              <w:rPr>
                <w:rFonts w:cs="Arial"/>
                <w:color w:val="000000" w:themeColor="text1"/>
              </w:rPr>
            </w:pPr>
            <w:r>
              <w:rPr>
                <w:rFonts w:cs="Arial"/>
                <w:color w:val="000000" w:themeColor="text1"/>
              </w:rPr>
              <w:t>16/1</w:t>
            </w:r>
          </w:p>
        </w:tc>
        <w:tc>
          <w:tcPr>
            <w:tcW w:w="1276" w:type="dxa"/>
          </w:tcPr>
          <w:p w14:paraId="4C5600DA" w14:textId="77777777" w:rsidR="00696612" w:rsidRDefault="00696612" w:rsidP="00696612">
            <w:pPr>
              <w:spacing w:line="360" w:lineRule="auto"/>
              <w:jc w:val="left"/>
              <w:rPr>
                <w:rFonts w:cs="Arial"/>
                <w:color w:val="000000" w:themeColor="text1"/>
              </w:rPr>
            </w:pPr>
          </w:p>
        </w:tc>
        <w:tc>
          <w:tcPr>
            <w:tcW w:w="1280" w:type="dxa"/>
            <w:gridSpan w:val="2"/>
          </w:tcPr>
          <w:p w14:paraId="1A6B79F3" w14:textId="77777777" w:rsidR="00696612" w:rsidRDefault="00696612" w:rsidP="00696612">
            <w:pPr>
              <w:spacing w:line="360" w:lineRule="auto"/>
              <w:rPr>
                <w:rFonts w:cs="Arial"/>
                <w:color w:val="000000" w:themeColor="text1"/>
              </w:rPr>
            </w:pPr>
          </w:p>
        </w:tc>
        <w:tc>
          <w:tcPr>
            <w:tcW w:w="2270" w:type="dxa"/>
          </w:tcPr>
          <w:p w14:paraId="28320F15" w14:textId="6747A520" w:rsidR="00696612" w:rsidRPr="00D0357F" w:rsidRDefault="00D0357F" w:rsidP="00D0357F">
            <w:pPr>
              <w:spacing w:line="360" w:lineRule="auto"/>
              <w:ind w:firstLine="0"/>
              <w:rPr>
                <w:rFonts w:asciiTheme="minorBidi" w:hAnsiTheme="minorBidi"/>
                <w:color w:val="000000" w:themeColor="text1"/>
                <w:sz w:val="20"/>
                <w:szCs w:val="20"/>
              </w:rPr>
            </w:pPr>
            <w:r w:rsidRPr="00D0357F">
              <w:rPr>
                <w:rFonts w:asciiTheme="minorBidi" w:hAnsiTheme="minorBidi"/>
                <w:color w:val="000000" w:themeColor="text1"/>
                <w:sz w:val="20"/>
                <w:szCs w:val="20"/>
              </w:rPr>
              <w:t>Primary channels</w:t>
            </w:r>
          </w:p>
        </w:tc>
      </w:tr>
      <w:tr w:rsidR="00316F05" w14:paraId="04ACF19F" w14:textId="77777777" w:rsidTr="00134403">
        <w:tc>
          <w:tcPr>
            <w:tcW w:w="1839" w:type="dxa"/>
            <w:tcBorders>
              <w:right w:val="single" w:sz="4" w:space="0" w:color="auto"/>
            </w:tcBorders>
          </w:tcPr>
          <w:p w14:paraId="04827EC5" w14:textId="77777777" w:rsidR="00696612" w:rsidRPr="001B526E" w:rsidRDefault="00696612" w:rsidP="00696612">
            <w:pPr>
              <w:spacing w:line="360" w:lineRule="auto"/>
              <w:rPr>
                <w:rFonts w:cs="Arial"/>
                <w:b/>
                <w:bCs/>
                <w:color w:val="000000" w:themeColor="text1"/>
              </w:rPr>
            </w:pPr>
            <w:r w:rsidRPr="00A532BF">
              <w:rPr>
                <w:rFonts w:ascii="Arial" w:eastAsia="Times New Roman" w:hAnsi="Arial" w:cs="Arial"/>
                <w:b/>
                <w:bCs/>
                <w:color w:val="000000"/>
              </w:rPr>
              <w:t>EF7</w:t>
            </w:r>
          </w:p>
        </w:tc>
        <w:tc>
          <w:tcPr>
            <w:tcW w:w="1281" w:type="dxa"/>
            <w:tcBorders>
              <w:left w:val="single" w:sz="4" w:space="0" w:color="auto"/>
            </w:tcBorders>
          </w:tcPr>
          <w:p w14:paraId="1D460770" w14:textId="77777777" w:rsidR="00696612" w:rsidRDefault="00696612" w:rsidP="00696612">
            <w:pPr>
              <w:spacing w:line="360" w:lineRule="auto"/>
              <w:rPr>
                <w:rFonts w:cs="Arial"/>
                <w:color w:val="000000" w:themeColor="text1"/>
              </w:rPr>
            </w:pPr>
          </w:p>
        </w:tc>
        <w:tc>
          <w:tcPr>
            <w:tcW w:w="993" w:type="dxa"/>
          </w:tcPr>
          <w:p w14:paraId="22980C30" w14:textId="77777777" w:rsidR="00696612" w:rsidRDefault="00696612" w:rsidP="00696612">
            <w:pPr>
              <w:spacing w:line="360" w:lineRule="auto"/>
              <w:rPr>
                <w:rFonts w:cs="Arial"/>
                <w:color w:val="000000" w:themeColor="text1"/>
              </w:rPr>
            </w:pPr>
          </w:p>
        </w:tc>
        <w:tc>
          <w:tcPr>
            <w:tcW w:w="1415" w:type="dxa"/>
          </w:tcPr>
          <w:p w14:paraId="3E183F44" w14:textId="1DF4073B" w:rsidR="00696612" w:rsidRDefault="00696612" w:rsidP="00696612">
            <w:pPr>
              <w:spacing w:line="360" w:lineRule="auto"/>
              <w:rPr>
                <w:rFonts w:cs="Arial"/>
                <w:color w:val="000000" w:themeColor="text1"/>
              </w:rPr>
            </w:pPr>
            <w:r>
              <w:rPr>
                <w:rFonts w:cs="Arial"/>
                <w:color w:val="000000" w:themeColor="text1"/>
              </w:rPr>
              <w:t>16/1</w:t>
            </w:r>
          </w:p>
        </w:tc>
        <w:tc>
          <w:tcPr>
            <w:tcW w:w="1276" w:type="dxa"/>
          </w:tcPr>
          <w:p w14:paraId="433FE586" w14:textId="77777777" w:rsidR="00696612" w:rsidRDefault="00696612" w:rsidP="00696612">
            <w:pPr>
              <w:spacing w:line="360" w:lineRule="auto"/>
              <w:jc w:val="left"/>
              <w:rPr>
                <w:rFonts w:cs="Arial"/>
                <w:color w:val="000000" w:themeColor="text1"/>
              </w:rPr>
            </w:pPr>
          </w:p>
        </w:tc>
        <w:tc>
          <w:tcPr>
            <w:tcW w:w="1280" w:type="dxa"/>
            <w:gridSpan w:val="2"/>
          </w:tcPr>
          <w:p w14:paraId="05552D02" w14:textId="77777777" w:rsidR="00696612" w:rsidRDefault="00696612" w:rsidP="00696612">
            <w:pPr>
              <w:spacing w:line="360" w:lineRule="auto"/>
              <w:rPr>
                <w:rFonts w:cs="Arial"/>
                <w:color w:val="000000" w:themeColor="text1"/>
              </w:rPr>
            </w:pPr>
          </w:p>
        </w:tc>
        <w:tc>
          <w:tcPr>
            <w:tcW w:w="2270" w:type="dxa"/>
          </w:tcPr>
          <w:p w14:paraId="2FAC6BB6" w14:textId="0D578AB8" w:rsidR="00696612" w:rsidRPr="00D0357F" w:rsidRDefault="00D0357F" w:rsidP="00D0357F">
            <w:pPr>
              <w:spacing w:line="360" w:lineRule="auto"/>
              <w:ind w:firstLine="0"/>
              <w:rPr>
                <w:rFonts w:asciiTheme="minorBidi" w:hAnsiTheme="minorBidi"/>
                <w:color w:val="000000" w:themeColor="text1"/>
                <w:sz w:val="20"/>
                <w:szCs w:val="20"/>
              </w:rPr>
            </w:pPr>
            <w:r w:rsidRPr="00D0357F">
              <w:rPr>
                <w:rFonts w:asciiTheme="minorBidi" w:hAnsiTheme="minorBidi"/>
                <w:color w:val="000000" w:themeColor="text1"/>
                <w:sz w:val="20"/>
                <w:szCs w:val="20"/>
              </w:rPr>
              <w:t>Primary channels</w:t>
            </w:r>
          </w:p>
        </w:tc>
      </w:tr>
      <w:tr w:rsidR="00316F05" w:rsidRPr="00D1536F" w14:paraId="7BF14F65" w14:textId="77777777" w:rsidTr="00134403">
        <w:tc>
          <w:tcPr>
            <w:tcW w:w="1839" w:type="dxa"/>
            <w:tcBorders>
              <w:right w:val="single" w:sz="4" w:space="0" w:color="auto"/>
            </w:tcBorders>
          </w:tcPr>
          <w:p w14:paraId="79BE25B1" w14:textId="7B2987C3" w:rsidR="00696612" w:rsidRPr="001B526E" w:rsidRDefault="00696612" w:rsidP="00696612">
            <w:pPr>
              <w:spacing w:line="360" w:lineRule="auto"/>
              <w:rPr>
                <w:rFonts w:cs="Arial"/>
                <w:b/>
                <w:bCs/>
                <w:color w:val="000000" w:themeColor="text1"/>
              </w:rPr>
            </w:pPr>
            <w:r w:rsidRPr="00A532BF">
              <w:rPr>
                <w:rFonts w:ascii="Arial" w:eastAsia="Times New Roman" w:hAnsi="Arial" w:cs="Arial"/>
                <w:b/>
                <w:bCs/>
                <w:color w:val="000000"/>
              </w:rPr>
              <w:t>WF8</w:t>
            </w:r>
          </w:p>
        </w:tc>
        <w:tc>
          <w:tcPr>
            <w:tcW w:w="1281" w:type="dxa"/>
            <w:tcBorders>
              <w:left w:val="single" w:sz="4" w:space="0" w:color="auto"/>
            </w:tcBorders>
          </w:tcPr>
          <w:p w14:paraId="0EB8FBB4" w14:textId="77777777" w:rsidR="00696612" w:rsidRDefault="00696612" w:rsidP="00696612">
            <w:pPr>
              <w:spacing w:line="360" w:lineRule="auto"/>
              <w:rPr>
                <w:rFonts w:cs="Arial"/>
                <w:color w:val="000000" w:themeColor="text1"/>
              </w:rPr>
            </w:pPr>
          </w:p>
        </w:tc>
        <w:tc>
          <w:tcPr>
            <w:tcW w:w="993" w:type="dxa"/>
          </w:tcPr>
          <w:p w14:paraId="699CDA5E" w14:textId="0F00BCF1" w:rsidR="00696612" w:rsidRDefault="00696612" w:rsidP="00696612">
            <w:pPr>
              <w:spacing w:line="360" w:lineRule="auto"/>
              <w:ind w:firstLine="0"/>
              <w:rPr>
                <w:rFonts w:cs="Arial"/>
                <w:color w:val="000000" w:themeColor="text1"/>
              </w:rPr>
            </w:pPr>
            <w:r>
              <w:rPr>
                <w:rFonts w:cs="Arial"/>
                <w:color w:val="000000" w:themeColor="text1"/>
              </w:rPr>
              <w:t>16/1</w:t>
            </w:r>
          </w:p>
        </w:tc>
        <w:tc>
          <w:tcPr>
            <w:tcW w:w="1415" w:type="dxa"/>
          </w:tcPr>
          <w:p w14:paraId="417227E8" w14:textId="77777777" w:rsidR="00696612" w:rsidRDefault="00696612" w:rsidP="00696612">
            <w:pPr>
              <w:spacing w:line="360" w:lineRule="auto"/>
              <w:rPr>
                <w:rFonts w:cs="Arial"/>
                <w:color w:val="000000" w:themeColor="text1"/>
              </w:rPr>
            </w:pPr>
          </w:p>
        </w:tc>
        <w:tc>
          <w:tcPr>
            <w:tcW w:w="1276" w:type="dxa"/>
          </w:tcPr>
          <w:p w14:paraId="5371CE5D" w14:textId="77777777" w:rsidR="00696612" w:rsidRDefault="00696612" w:rsidP="00696612">
            <w:pPr>
              <w:spacing w:line="360" w:lineRule="auto"/>
              <w:jc w:val="left"/>
              <w:rPr>
                <w:rFonts w:cs="Arial"/>
                <w:color w:val="000000" w:themeColor="text1"/>
              </w:rPr>
            </w:pPr>
          </w:p>
        </w:tc>
        <w:tc>
          <w:tcPr>
            <w:tcW w:w="1280" w:type="dxa"/>
            <w:gridSpan w:val="2"/>
          </w:tcPr>
          <w:p w14:paraId="5006B2E1" w14:textId="77777777" w:rsidR="00696612" w:rsidRDefault="00696612" w:rsidP="00696612">
            <w:pPr>
              <w:spacing w:line="360" w:lineRule="auto"/>
              <w:rPr>
                <w:rFonts w:cs="Arial"/>
                <w:color w:val="000000" w:themeColor="text1"/>
              </w:rPr>
            </w:pPr>
          </w:p>
        </w:tc>
        <w:tc>
          <w:tcPr>
            <w:tcW w:w="2270" w:type="dxa"/>
          </w:tcPr>
          <w:p w14:paraId="2C094D90" w14:textId="3A98D35D" w:rsidR="00696612" w:rsidRPr="00D1536F" w:rsidRDefault="00D1536F" w:rsidP="00D1536F">
            <w:pPr>
              <w:spacing w:line="360" w:lineRule="auto"/>
              <w:ind w:firstLine="0"/>
              <w:rPr>
                <w:rFonts w:asciiTheme="minorBidi" w:hAnsiTheme="minorBidi"/>
                <w:color w:val="000000" w:themeColor="text1"/>
                <w:sz w:val="20"/>
                <w:szCs w:val="20"/>
              </w:rPr>
            </w:pPr>
            <w:r w:rsidRPr="00D1536F">
              <w:rPr>
                <w:rFonts w:asciiTheme="minorBidi" w:hAnsiTheme="minorBidi"/>
                <w:color w:val="000000" w:themeColor="text1"/>
                <w:sz w:val="20"/>
                <w:szCs w:val="20"/>
              </w:rPr>
              <w:t>Surface runoff</w:t>
            </w:r>
          </w:p>
        </w:tc>
      </w:tr>
      <w:tr w:rsidR="00316F05" w14:paraId="3DE7011A" w14:textId="77777777" w:rsidTr="00134403">
        <w:tc>
          <w:tcPr>
            <w:tcW w:w="1839" w:type="dxa"/>
            <w:tcBorders>
              <w:right w:val="single" w:sz="4" w:space="0" w:color="auto"/>
            </w:tcBorders>
          </w:tcPr>
          <w:p w14:paraId="737FDDD5" w14:textId="77777777" w:rsidR="00696612" w:rsidRPr="001B526E" w:rsidRDefault="00696612" w:rsidP="00696612">
            <w:pPr>
              <w:spacing w:line="360" w:lineRule="auto"/>
              <w:rPr>
                <w:rFonts w:cs="Arial"/>
                <w:b/>
                <w:bCs/>
                <w:color w:val="000000" w:themeColor="text1"/>
              </w:rPr>
            </w:pPr>
            <w:r w:rsidRPr="00A532BF">
              <w:rPr>
                <w:rFonts w:ascii="Arial" w:eastAsia="Times New Roman" w:hAnsi="Arial" w:cs="Arial"/>
                <w:b/>
                <w:bCs/>
                <w:color w:val="000000"/>
              </w:rPr>
              <w:t>POWF14</w:t>
            </w:r>
          </w:p>
        </w:tc>
        <w:tc>
          <w:tcPr>
            <w:tcW w:w="1281" w:type="dxa"/>
            <w:tcBorders>
              <w:left w:val="single" w:sz="4" w:space="0" w:color="auto"/>
            </w:tcBorders>
          </w:tcPr>
          <w:p w14:paraId="0B6E363C" w14:textId="77777777" w:rsidR="00696612" w:rsidRDefault="00696612" w:rsidP="00696612">
            <w:pPr>
              <w:spacing w:line="360" w:lineRule="auto"/>
              <w:rPr>
                <w:rFonts w:cs="Arial"/>
                <w:color w:val="000000" w:themeColor="text1"/>
              </w:rPr>
            </w:pPr>
          </w:p>
        </w:tc>
        <w:tc>
          <w:tcPr>
            <w:tcW w:w="993" w:type="dxa"/>
          </w:tcPr>
          <w:p w14:paraId="1E234708" w14:textId="20726418" w:rsidR="00696612" w:rsidRDefault="00696612" w:rsidP="00696612">
            <w:pPr>
              <w:spacing w:line="360" w:lineRule="auto"/>
              <w:ind w:firstLine="0"/>
              <w:rPr>
                <w:rFonts w:cs="Arial"/>
                <w:color w:val="000000" w:themeColor="text1"/>
              </w:rPr>
            </w:pPr>
            <w:r>
              <w:rPr>
                <w:rFonts w:cs="Arial"/>
                <w:color w:val="000000" w:themeColor="text1"/>
              </w:rPr>
              <w:t>16/1</w:t>
            </w:r>
          </w:p>
        </w:tc>
        <w:tc>
          <w:tcPr>
            <w:tcW w:w="1415" w:type="dxa"/>
          </w:tcPr>
          <w:p w14:paraId="4A68D054" w14:textId="77777777" w:rsidR="00696612" w:rsidRDefault="00696612" w:rsidP="00696612">
            <w:pPr>
              <w:spacing w:line="360" w:lineRule="auto"/>
              <w:rPr>
                <w:rFonts w:cs="Arial"/>
                <w:color w:val="000000" w:themeColor="text1"/>
              </w:rPr>
            </w:pPr>
          </w:p>
        </w:tc>
        <w:tc>
          <w:tcPr>
            <w:tcW w:w="1276" w:type="dxa"/>
          </w:tcPr>
          <w:p w14:paraId="320CF8DD" w14:textId="77777777" w:rsidR="00696612" w:rsidRDefault="00696612" w:rsidP="00696612">
            <w:pPr>
              <w:spacing w:line="360" w:lineRule="auto"/>
              <w:jc w:val="left"/>
              <w:rPr>
                <w:rFonts w:cs="Arial"/>
                <w:color w:val="000000" w:themeColor="text1"/>
              </w:rPr>
            </w:pPr>
          </w:p>
        </w:tc>
        <w:tc>
          <w:tcPr>
            <w:tcW w:w="1280" w:type="dxa"/>
            <w:gridSpan w:val="2"/>
          </w:tcPr>
          <w:p w14:paraId="36B401AA" w14:textId="77777777" w:rsidR="00696612" w:rsidRDefault="00696612" w:rsidP="00696612">
            <w:pPr>
              <w:spacing w:line="360" w:lineRule="auto"/>
              <w:rPr>
                <w:rFonts w:cs="Arial"/>
                <w:color w:val="000000" w:themeColor="text1"/>
              </w:rPr>
            </w:pPr>
          </w:p>
        </w:tc>
        <w:tc>
          <w:tcPr>
            <w:tcW w:w="2270" w:type="dxa"/>
          </w:tcPr>
          <w:p w14:paraId="32B0A642" w14:textId="1FC3EBB2" w:rsidR="00696612" w:rsidRDefault="009D726C" w:rsidP="009D726C">
            <w:pPr>
              <w:spacing w:line="360" w:lineRule="auto"/>
              <w:ind w:firstLine="0"/>
              <w:rPr>
                <w:rFonts w:cs="Arial"/>
                <w:color w:val="000000" w:themeColor="text1"/>
              </w:rPr>
            </w:pPr>
            <w:r w:rsidRPr="009D726C">
              <w:rPr>
                <w:rFonts w:asciiTheme="minorBidi" w:hAnsiTheme="minorBidi"/>
                <w:color w:val="000000" w:themeColor="text1"/>
                <w:sz w:val="20"/>
                <w:szCs w:val="20"/>
              </w:rPr>
              <w:t xml:space="preserve">Surface runoff, </w:t>
            </w:r>
            <w:r>
              <w:rPr>
                <w:rFonts w:asciiTheme="minorBidi" w:hAnsiTheme="minorBidi"/>
                <w:color w:val="000000" w:themeColor="text1"/>
                <w:sz w:val="20"/>
                <w:szCs w:val="20"/>
              </w:rPr>
              <w:t>oni</w:t>
            </w:r>
            <w:r w:rsidRPr="009D726C">
              <w:rPr>
                <w:rFonts w:asciiTheme="minorBidi" w:hAnsiTheme="minorBidi"/>
                <w:color w:val="000000" w:themeColor="text1"/>
                <w:sz w:val="20"/>
                <w:szCs w:val="20"/>
              </w:rPr>
              <w:t>on field</w:t>
            </w:r>
          </w:p>
        </w:tc>
      </w:tr>
      <w:tr w:rsidR="00316F05" w14:paraId="1D16393E" w14:textId="77777777" w:rsidTr="00134403">
        <w:tc>
          <w:tcPr>
            <w:tcW w:w="1839" w:type="dxa"/>
            <w:tcBorders>
              <w:right w:val="single" w:sz="4" w:space="0" w:color="auto"/>
            </w:tcBorders>
          </w:tcPr>
          <w:p w14:paraId="62221517" w14:textId="22DAA415" w:rsidR="00696612" w:rsidRPr="001B526E" w:rsidRDefault="00696612" w:rsidP="00696612">
            <w:pPr>
              <w:spacing w:line="360" w:lineRule="auto"/>
              <w:rPr>
                <w:rFonts w:cs="Arial"/>
                <w:b/>
                <w:bCs/>
                <w:color w:val="000000" w:themeColor="text1"/>
              </w:rPr>
            </w:pPr>
            <w:r w:rsidRPr="00A532BF">
              <w:rPr>
                <w:rFonts w:ascii="Arial" w:eastAsia="Times New Roman" w:hAnsi="Arial" w:cs="Arial"/>
                <w:b/>
                <w:bCs/>
                <w:color w:val="000000"/>
              </w:rPr>
              <w:t>CWF15</w:t>
            </w:r>
          </w:p>
        </w:tc>
        <w:tc>
          <w:tcPr>
            <w:tcW w:w="1281" w:type="dxa"/>
            <w:tcBorders>
              <w:left w:val="single" w:sz="4" w:space="0" w:color="auto"/>
            </w:tcBorders>
          </w:tcPr>
          <w:p w14:paraId="508FFA9B" w14:textId="77777777" w:rsidR="00696612" w:rsidRDefault="00696612" w:rsidP="00696612">
            <w:pPr>
              <w:spacing w:line="360" w:lineRule="auto"/>
              <w:rPr>
                <w:rFonts w:cs="Arial"/>
                <w:color w:val="000000" w:themeColor="text1"/>
              </w:rPr>
            </w:pPr>
          </w:p>
        </w:tc>
        <w:tc>
          <w:tcPr>
            <w:tcW w:w="993" w:type="dxa"/>
          </w:tcPr>
          <w:p w14:paraId="3E8DF1B0" w14:textId="38D57C17" w:rsidR="00696612" w:rsidRDefault="00696612" w:rsidP="00696612">
            <w:pPr>
              <w:spacing w:line="360" w:lineRule="auto"/>
              <w:ind w:firstLine="0"/>
              <w:rPr>
                <w:rFonts w:cs="Arial"/>
                <w:color w:val="000000" w:themeColor="text1"/>
              </w:rPr>
            </w:pPr>
            <w:r>
              <w:rPr>
                <w:rFonts w:cs="Arial"/>
                <w:color w:val="000000" w:themeColor="text1"/>
              </w:rPr>
              <w:t>16/1</w:t>
            </w:r>
          </w:p>
        </w:tc>
        <w:tc>
          <w:tcPr>
            <w:tcW w:w="1415" w:type="dxa"/>
          </w:tcPr>
          <w:p w14:paraId="667DBD8F" w14:textId="77777777" w:rsidR="00696612" w:rsidRDefault="00696612" w:rsidP="00696612">
            <w:pPr>
              <w:spacing w:line="360" w:lineRule="auto"/>
              <w:rPr>
                <w:rFonts w:cs="Arial"/>
                <w:color w:val="000000" w:themeColor="text1"/>
              </w:rPr>
            </w:pPr>
          </w:p>
        </w:tc>
        <w:tc>
          <w:tcPr>
            <w:tcW w:w="1276" w:type="dxa"/>
          </w:tcPr>
          <w:p w14:paraId="00DE01E0" w14:textId="77777777" w:rsidR="00696612" w:rsidRDefault="00696612" w:rsidP="00696612">
            <w:pPr>
              <w:spacing w:line="360" w:lineRule="auto"/>
              <w:jc w:val="left"/>
              <w:rPr>
                <w:rFonts w:cs="Arial"/>
                <w:color w:val="000000" w:themeColor="text1"/>
              </w:rPr>
            </w:pPr>
          </w:p>
        </w:tc>
        <w:tc>
          <w:tcPr>
            <w:tcW w:w="1280" w:type="dxa"/>
            <w:gridSpan w:val="2"/>
          </w:tcPr>
          <w:p w14:paraId="5FFAA991" w14:textId="77777777" w:rsidR="00696612" w:rsidRDefault="00696612" w:rsidP="00696612">
            <w:pPr>
              <w:spacing w:line="360" w:lineRule="auto"/>
              <w:rPr>
                <w:rFonts w:cs="Arial"/>
                <w:color w:val="000000" w:themeColor="text1"/>
              </w:rPr>
            </w:pPr>
          </w:p>
        </w:tc>
        <w:tc>
          <w:tcPr>
            <w:tcW w:w="2270" w:type="dxa"/>
          </w:tcPr>
          <w:p w14:paraId="2E480C8D" w14:textId="029AFE42" w:rsidR="00696612" w:rsidRPr="009D726C" w:rsidRDefault="009D726C" w:rsidP="009D726C">
            <w:pPr>
              <w:spacing w:line="360" w:lineRule="auto"/>
              <w:ind w:firstLine="0"/>
              <w:rPr>
                <w:rFonts w:asciiTheme="minorBidi" w:hAnsiTheme="minorBidi"/>
                <w:color w:val="000000" w:themeColor="text1"/>
                <w:sz w:val="20"/>
                <w:szCs w:val="20"/>
              </w:rPr>
            </w:pPr>
            <w:r w:rsidRPr="009D726C">
              <w:rPr>
                <w:rFonts w:asciiTheme="minorBidi" w:hAnsiTheme="minorBidi"/>
                <w:color w:val="000000" w:themeColor="text1"/>
                <w:sz w:val="20"/>
                <w:szCs w:val="20"/>
              </w:rPr>
              <w:t>Surface runoff, cotton field</w:t>
            </w:r>
          </w:p>
        </w:tc>
      </w:tr>
      <w:tr w:rsidR="00316F05" w14:paraId="1243B003" w14:textId="77777777" w:rsidTr="00134403">
        <w:tc>
          <w:tcPr>
            <w:tcW w:w="1839" w:type="dxa"/>
            <w:tcBorders>
              <w:right w:val="single" w:sz="4" w:space="0" w:color="auto"/>
            </w:tcBorders>
          </w:tcPr>
          <w:p w14:paraId="789EC5F4" w14:textId="71065C9D" w:rsidR="00696612" w:rsidRPr="001B526E" w:rsidRDefault="00696612" w:rsidP="00696612">
            <w:pPr>
              <w:spacing w:line="360" w:lineRule="auto"/>
              <w:rPr>
                <w:rFonts w:cs="Arial"/>
                <w:b/>
                <w:bCs/>
                <w:color w:val="000000" w:themeColor="text1"/>
              </w:rPr>
            </w:pPr>
            <w:r w:rsidRPr="00A532BF">
              <w:rPr>
                <w:rFonts w:ascii="Arial" w:eastAsia="Times New Roman" w:hAnsi="Arial" w:cs="Arial"/>
                <w:b/>
                <w:bCs/>
                <w:color w:val="000000"/>
              </w:rPr>
              <w:t>WF10</w:t>
            </w:r>
          </w:p>
        </w:tc>
        <w:tc>
          <w:tcPr>
            <w:tcW w:w="1281" w:type="dxa"/>
            <w:tcBorders>
              <w:left w:val="single" w:sz="4" w:space="0" w:color="auto"/>
            </w:tcBorders>
          </w:tcPr>
          <w:p w14:paraId="7E1D17F3" w14:textId="77777777" w:rsidR="00696612" w:rsidRDefault="00696612" w:rsidP="00696612">
            <w:pPr>
              <w:spacing w:line="360" w:lineRule="auto"/>
              <w:rPr>
                <w:rFonts w:cs="Arial"/>
                <w:color w:val="000000" w:themeColor="text1"/>
              </w:rPr>
            </w:pPr>
          </w:p>
        </w:tc>
        <w:tc>
          <w:tcPr>
            <w:tcW w:w="993" w:type="dxa"/>
          </w:tcPr>
          <w:p w14:paraId="3D2CBE49" w14:textId="7A223CBD" w:rsidR="00696612" w:rsidRDefault="00696612" w:rsidP="00696612">
            <w:pPr>
              <w:spacing w:line="360" w:lineRule="auto"/>
              <w:rPr>
                <w:rFonts w:cs="Arial"/>
                <w:color w:val="000000" w:themeColor="text1"/>
              </w:rPr>
            </w:pPr>
          </w:p>
        </w:tc>
        <w:tc>
          <w:tcPr>
            <w:tcW w:w="1415" w:type="dxa"/>
          </w:tcPr>
          <w:p w14:paraId="788CDDD8" w14:textId="1C1BE035" w:rsidR="00696612" w:rsidRDefault="00696612" w:rsidP="00696612">
            <w:pPr>
              <w:spacing w:line="360" w:lineRule="auto"/>
              <w:rPr>
                <w:rFonts w:cs="Arial"/>
                <w:color w:val="000000" w:themeColor="text1"/>
              </w:rPr>
            </w:pPr>
            <w:r>
              <w:rPr>
                <w:rFonts w:cs="Arial"/>
                <w:color w:val="000000" w:themeColor="text1"/>
              </w:rPr>
              <w:t>16/1</w:t>
            </w:r>
          </w:p>
        </w:tc>
        <w:tc>
          <w:tcPr>
            <w:tcW w:w="1276" w:type="dxa"/>
          </w:tcPr>
          <w:p w14:paraId="4F2793D1" w14:textId="77777777" w:rsidR="00696612" w:rsidRDefault="00696612" w:rsidP="00696612">
            <w:pPr>
              <w:spacing w:line="360" w:lineRule="auto"/>
              <w:jc w:val="left"/>
              <w:rPr>
                <w:rFonts w:cs="Arial"/>
                <w:color w:val="000000" w:themeColor="text1"/>
              </w:rPr>
            </w:pPr>
          </w:p>
        </w:tc>
        <w:tc>
          <w:tcPr>
            <w:tcW w:w="1280" w:type="dxa"/>
            <w:gridSpan w:val="2"/>
          </w:tcPr>
          <w:p w14:paraId="3C5E8594" w14:textId="77777777" w:rsidR="00696612" w:rsidRDefault="00696612" w:rsidP="00696612">
            <w:pPr>
              <w:spacing w:line="360" w:lineRule="auto"/>
              <w:rPr>
                <w:rFonts w:cs="Arial"/>
                <w:color w:val="000000" w:themeColor="text1"/>
              </w:rPr>
            </w:pPr>
          </w:p>
        </w:tc>
        <w:tc>
          <w:tcPr>
            <w:tcW w:w="2270" w:type="dxa"/>
          </w:tcPr>
          <w:p w14:paraId="113751A4" w14:textId="481C11A6" w:rsidR="00696612" w:rsidRPr="009D726C" w:rsidRDefault="009D726C" w:rsidP="009D726C">
            <w:pPr>
              <w:spacing w:line="360" w:lineRule="auto"/>
              <w:ind w:firstLine="0"/>
              <w:rPr>
                <w:rFonts w:asciiTheme="minorBidi" w:hAnsiTheme="minorBidi"/>
                <w:color w:val="000000" w:themeColor="text1"/>
                <w:sz w:val="20"/>
                <w:szCs w:val="20"/>
              </w:rPr>
            </w:pPr>
            <w:r w:rsidRPr="00D0357F">
              <w:rPr>
                <w:rFonts w:asciiTheme="minorBidi" w:hAnsiTheme="minorBidi"/>
                <w:color w:val="000000" w:themeColor="text1"/>
                <w:sz w:val="20"/>
                <w:szCs w:val="20"/>
              </w:rPr>
              <w:t>Secondary channel</w:t>
            </w:r>
          </w:p>
        </w:tc>
      </w:tr>
      <w:tr w:rsidR="00F12E7A" w14:paraId="26548666" w14:textId="77777777" w:rsidTr="00134403">
        <w:tc>
          <w:tcPr>
            <w:tcW w:w="1839" w:type="dxa"/>
            <w:tcBorders>
              <w:right w:val="single" w:sz="4" w:space="0" w:color="auto"/>
            </w:tcBorders>
          </w:tcPr>
          <w:p w14:paraId="49C415BE" w14:textId="74751DC1" w:rsidR="00696612" w:rsidRPr="001B526E" w:rsidRDefault="00696612" w:rsidP="00696612">
            <w:pPr>
              <w:spacing w:line="360" w:lineRule="auto"/>
              <w:rPr>
                <w:rFonts w:cs="Arial"/>
                <w:b/>
                <w:bCs/>
                <w:color w:val="000000" w:themeColor="text1"/>
              </w:rPr>
            </w:pPr>
            <w:r w:rsidRPr="00A532BF">
              <w:rPr>
                <w:rFonts w:ascii="Arial" w:eastAsia="Times New Roman" w:hAnsi="Arial" w:cs="Arial"/>
                <w:b/>
                <w:bCs/>
                <w:color w:val="000000"/>
              </w:rPr>
              <w:t>EEM</w:t>
            </w:r>
          </w:p>
        </w:tc>
        <w:tc>
          <w:tcPr>
            <w:tcW w:w="1281" w:type="dxa"/>
            <w:tcBorders>
              <w:left w:val="single" w:sz="4" w:space="0" w:color="auto"/>
            </w:tcBorders>
          </w:tcPr>
          <w:p w14:paraId="0282EBC6" w14:textId="77777777" w:rsidR="00696612" w:rsidRDefault="00696612" w:rsidP="00696612">
            <w:pPr>
              <w:spacing w:line="360" w:lineRule="auto"/>
              <w:rPr>
                <w:rFonts w:cs="Arial"/>
                <w:color w:val="000000" w:themeColor="text1"/>
              </w:rPr>
            </w:pPr>
          </w:p>
        </w:tc>
        <w:tc>
          <w:tcPr>
            <w:tcW w:w="993" w:type="dxa"/>
          </w:tcPr>
          <w:p w14:paraId="739BC4EC" w14:textId="77777777" w:rsidR="00696612" w:rsidRDefault="00696612" w:rsidP="00696612">
            <w:pPr>
              <w:spacing w:line="360" w:lineRule="auto"/>
              <w:rPr>
                <w:rFonts w:cs="Arial"/>
                <w:color w:val="000000" w:themeColor="text1"/>
              </w:rPr>
            </w:pPr>
          </w:p>
        </w:tc>
        <w:tc>
          <w:tcPr>
            <w:tcW w:w="1415" w:type="dxa"/>
          </w:tcPr>
          <w:p w14:paraId="39DE8234" w14:textId="07A9F725" w:rsidR="00696612" w:rsidRDefault="00696612" w:rsidP="00696612">
            <w:pPr>
              <w:spacing w:line="360" w:lineRule="auto"/>
              <w:rPr>
                <w:rFonts w:cs="Arial"/>
                <w:color w:val="000000" w:themeColor="text1"/>
              </w:rPr>
            </w:pPr>
          </w:p>
        </w:tc>
        <w:tc>
          <w:tcPr>
            <w:tcW w:w="1276" w:type="dxa"/>
          </w:tcPr>
          <w:p w14:paraId="2835E806" w14:textId="4C036069" w:rsidR="00696612" w:rsidRDefault="00696612" w:rsidP="00696612">
            <w:pPr>
              <w:spacing w:line="360" w:lineRule="auto"/>
              <w:ind w:firstLine="0"/>
              <w:jc w:val="left"/>
              <w:rPr>
                <w:rFonts w:cs="Arial"/>
                <w:color w:val="000000" w:themeColor="text1"/>
              </w:rPr>
            </w:pPr>
            <w:r>
              <w:rPr>
                <w:rFonts w:cs="Arial"/>
                <w:color w:val="000000" w:themeColor="text1"/>
              </w:rPr>
              <w:t>25/1</w:t>
            </w:r>
          </w:p>
        </w:tc>
        <w:tc>
          <w:tcPr>
            <w:tcW w:w="1280" w:type="dxa"/>
            <w:gridSpan w:val="2"/>
          </w:tcPr>
          <w:p w14:paraId="3712ED92" w14:textId="77777777" w:rsidR="00696612" w:rsidRDefault="00696612" w:rsidP="00696612">
            <w:pPr>
              <w:spacing w:line="360" w:lineRule="auto"/>
              <w:rPr>
                <w:rFonts w:cs="Arial"/>
                <w:color w:val="000000" w:themeColor="text1"/>
              </w:rPr>
            </w:pPr>
          </w:p>
        </w:tc>
        <w:tc>
          <w:tcPr>
            <w:tcW w:w="2270" w:type="dxa"/>
          </w:tcPr>
          <w:p w14:paraId="6C30C723" w14:textId="4CBB462C" w:rsidR="00696612" w:rsidRPr="009D726C" w:rsidRDefault="009D726C" w:rsidP="009D726C">
            <w:pPr>
              <w:spacing w:line="360" w:lineRule="auto"/>
              <w:ind w:firstLine="0"/>
              <w:rPr>
                <w:rFonts w:asciiTheme="minorBidi" w:hAnsiTheme="minorBidi"/>
                <w:color w:val="000000" w:themeColor="text1"/>
                <w:sz w:val="20"/>
                <w:szCs w:val="20"/>
              </w:rPr>
            </w:pPr>
            <w:r>
              <w:rPr>
                <w:rFonts w:asciiTheme="minorBidi" w:hAnsiTheme="minorBidi"/>
                <w:color w:val="000000" w:themeColor="text1"/>
                <w:sz w:val="20"/>
                <w:szCs w:val="20"/>
              </w:rPr>
              <w:t xml:space="preserve">East </w:t>
            </w:r>
            <w:proofErr w:type="spellStart"/>
            <w:r>
              <w:rPr>
                <w:rFonts w:asciiTheme="minorBidi" w:hAnsiTheme="minorBidi"/>
                <w:color w:val="000000" w:themeColor="text1"/>
                <w:sz w:val="20"/>
                <w:szCs w:val="20"/>
              </w:rPr>
              <w:t>East</w:t>
            </w:r>
            <w:proofErr w:type="spellEnd"/>
            <w:r>
              <w:rPr>
                <w:rFonts w:asciiTheme="minorBidi" w:hAnsiTheme="minorBidi"/>
                <w:color w:val="000000" w:themeColor="text1"/>
                <w:sz w:val="20"/>
                <w:szCs w:val="20"/>
              </w:rPr>
              <w:t xml:space="preserve"> Manhole</w:t>
            </w:r>
          </w:p>
        </w:tc>
      </w:tr>
      <w:tr w:rsidR="00002B1E" w14:paraId="3A7F02C3" w14:textId="77777777" w:rsidTr="00134403">
        <w:tc>
          <w:tcPr>
            <w:tcW w:w="1839" w:type="dxa"/>
            <w:tcBorders>
              <w:right w:val="single" w:sz="4" w:space="0" w:color="auto"/>
            </w:tcBorders>
          </w:tcPr>
          <w:p w14:paraId="3C5B12C0" w14:textId="77777777" w:rsidR="00002B1E" w:rsidRDefault="00002B1E" w:rsidP="00002B1E">
            <w:pPr>
              <w:spacing w:line="360" w:lineRule="auto"/>
              <w:ind w:firstLine="0"/>
              <w:rPr>
                <w:rFonts w:ascii="Arial" w:eastAsia="Times New Roman" w:hAnsi="Arial" w:cs="Arial"/>
                <w:b/>
                <w:bCs/>
                <w:color w:val="000000"/>
              </w:rPr>
            </w:pPr>
            <w:proofErr w:type="spellStart"/>
            <w:r>
              <w:rPr>
                <w:rFonts w:ascii="Arial" w:eastAsia="Times New Roman" w:hAnsi="Arial" w:cs="Arial"/>
                <w:b/>
                <w:bCs/>
                <w:color w:val="000000"/>
              </w:rPr>
              <w:t>WPzD</w:t>
            </w:r>
            <w:proofErr w:type="spellEnd"/>
            <w:r>
              <w:rPr>
                <w:rFonts w:ascii="Arial" w:eastAsia="Times New Roman" w:hAnsi="Arial" w:cs="Arial"/>
                <w:b/>
                <w:bCs/>
                <w:color w:val="000000"/>
              </w:rPr>
              <w:t xml:space="preserve">, </w:t>
            </w:r>
            <w:proofErr w:type="spellStart"/>
            <w:r>
              <w:rPr>
                <w:rFonts w:ascii="Arial" w:eastAsia="Times New Roman" w:hAnsi="Arial" w:cs="Arial"/>
                <w:b/>
                <w:bCs/>
                <w:color w:val="000000"/>
              </w:rPr>
              <w:t>WPzSH</w:t>
            </w:r>
            <w:proofErr w:type="spellEnd"/>
          </w:p>
          <w:p w14:paraId="13B4B420" w14:textId="1B62E795" w:rsidR="00002B1E" w:rsidRPr="001B526E" w:rsidRDefault="00002B1E" w:rsidP="00002B1E">
            <w:pPr>
              <w:spacing w:line="360" w:lineRule="auto"/>
              <w:rPr>
                <w:rFonts w:cs="Arial"/>
                <w:b/>
                <w:bCs/>
                <w:color w:val="000000" w:themeColor="text1"/>
              </w:rPr>
            </w:pPr>
          </w:p>
        </w:tc>
        <w:tc>
          <w:tcPr>
            <w:tcW w:w="4965" w:type="dxa"/>
            <w:gridSpan w:val="4"/>
            <w:vMerge w:val="restart"/>
            <w:tcBorders>
              <w:left w:val="single" w:sz="4" w:space="0" w:color="auto"/>
            </w:tcBorders>
          </w:tcPr>
          <w:p w14:paraId="0CDBEEF7" w14:textId="0F2B810F" w:rsidR="00002B1E" w:rsidRDefault="00002B1E" w:rsidP="00002B1E">
            <w:pPr>
              <w:spacing w:line="360" w:lineRule="auto"/>
              <w:ind w:firstLine="0"/>
              <w:rPr>
                <w:rFonts w:cs="Arial"/>
                <w:color w:val="000000" w:themeColor="text1"/>
              </w:rPr>
            </w:pPr>
          </w:p>
        </w:tc>
        <w:tc>
          <w:tcPr>
            <w:tcW w:w="1280" w:type="dxa"/>
            <w:gridSpan w:val="2"/>
            <w:tcBorders>
              <w:left w:val="nil"/>
            </w:tcBorders>
          </w:tcPr>
          <w:p w14:paraId="6C6B2902" w14:textId="7FDA0EF9" w:rsidR="00002B1E" w:rsidRDefault="00002B1E" w:rsidP="00002B1E">
            <w:pPr>
              <w:spacing w:line="360" w:lineRule="auto"/>
              <w:rPr>
                <w:rFonts w:cs="Arial"/>
                <w:color w:val="000000" w:themeColor="text1"/>
              </w:rPr>
            </w:pPr>
            <w:r>
              <w:rPr>
                <w:rFonts w:cs="Arial"/>
                <w:color w:val="000000" w:themeColor="text1"/>
              </w:rPr>
              <w:t>23/1</w:t>
            </w:r>
          </w:p>
        </w:tc>
        <w:tc>
          <w:tcPr>
            <w:tcW w:w="2270" w:type="dxa"/>
            <w:vMerge w:val="restart"/>
          </w:tcPr>
          <w:p w14:paraId="4E35D765" w14:textId="0798E943" w:rsidR="00002B1E" w:rsidRDefault="00002B1E" w:rsidP="00002B1E">
            <w:pPr>
              <w:spacing w:line="360" w:lineRule="auto"/>
              <w:ind w:firstLine="0"/>
              <w:rPr>
                <w:rFonts w:asciiTheme="minorBidi" w:hAnsiTheme="minorBidi"/>
                <w:color w:val="000000" w:themeColor="text1"/>
                <w:sz w:val="20"/>
                <w:szCs w:val="20"/>
              </w:rPr>
            </w:pPr>
            <w:r w:rsidRPr="009D726C">
              <w:rPr>
                <w:rFonts w:asciiTheme="minorBidi" w:hAnsiTheme="minorBidi"/>
                <w:color w:val="000000" w:themeColor="text1"/>
                <w:sz w:val="20"/>
                <w:szCs w:val="20"/>
              </w:rPr>
              <w:t>**</w:t>
            </w:r>
            <w:r>
              <w:rPr>
                <w:rFonts w:cs="Arial"/>
                <w:color w:val="000000" w:themeColor="text1"/>
              </w:rPr>
              <w:t xml:space="preserve">West piezometers </w:t>
            </w:r>
            <w:r w:rsidR="00B73ABD">
              <w:rPr>
                <w:rFonts w:cs="Arial"/>
                <w:color w:val="000000" w:themeColor="text1"/>
              </w:rPr>
              <w:t xml:space="preserve">are </w:t>
            </w:r>
            <w:r>
              <w:rPr>
                <w:rFonts w:cs="Arial"/>
                <w:color w:val="000000" w:themeColor="text1"/>
              </w:rPr>
              <w:t>deep and shallow</w:t>
            </w:r>
            <w:r>
              <w:rPr>
                <w:rFonts w:asciiTheme="minorBidi" w:hAnsiTheme="minorBidi"/>
                <w:color w:val="000000" w:themeColor="text1"/>
                <w:sz w:val="20"/>
                <w:szCs w:val="20"/>
              </w:rPr>
              <w:t xml:space="preserve"> </w:t>
            </w:r>
          </w:p>
          <w:p w14:paraId="6611232A" w14:textId="6311779E" w:rsidR="00002B1E" w:rsidRPr="009D726C" w:rsidRDefault="00002B1E" w:rsidP="00002B1E">
            <w:pPr>
              <w:spacing w:line="360" w:lineRule="auto"/>
              <w:ind w:firstLine="0"/>
              <w:rPr>
                <w:rFonts w:asciiTheme="minorBidi" w:hAnsiTheme="minorBidi"/>
                <w:color w:val="000000" w:themeColor="text1"/>
                <w:sz w:val="20"/>
                <w:szCs w:val="20"/>
              </w:rPr>
            </w:pPr>
            <w:r>
              <w:rPr>
                <w:rFonts w:asciiTheme="minorBidi" w:hAnsiTheme="minorBidi"/>
                <w:color w:val="000000" w:themeColor="text1"/>
                <w:sz w:val="20"/>
                <w:szCs w:val="20"/>
              </w:rPr>
              <w:t>East piezometer deep and shallow</w:t>
            </w:r>
          </w:p>
        </w:tc>
      </w:tr>
      <w:tr w:rsidR="00002B1E" w14:paraId="687877D3" w14:textId="77777777" w:rsidTr="00134403">
        <w:trPr>
          <w:trHeight w:val="600"/>
        </w:trPr>
        <w:tc>
          <w:tcPr>
            <w:tcW w:w="1839" w:type="dxa"/>
            <w:tcBorders>
              <w:right w:val="single" w:sz="4" w:space="0" w:color="auto"/>
            </w:tcBorders>
          </w:tcPr>
          <w:p w14:paraId="3599BA06" w14:textId="10395BC7" w:rsidR="00002B1E" w:rsidRPr="001B526E" w:rsidRDefault="00002B1E" w:rsidP="00002B1E">
            <w:pPr>
              <w:spacing w:line="360" w:lineRule="auto"/>
              <w:ind w:firstLine="0"/>
              <w:rPr>
                <w:rFonts w:ascii="Arial" w:eastAsia="Times New Roman" w:hAnsi="Arial" w:cs="Arial"/>
                <w:b/>
                <w:bCs/>
                <w:color w:val="000000"/>
              </w:rPr>
            </w:pPr>
            <w:proofErr w:type="spellStart"/>
            <w:r>
              <w:rPr>
                <w:rFonts w:ascii="Arial" w:eastAsia="Times New Roman" w:hAnsi="Arial" w:cs="Arial"/>
                <w:b/>
                <w:bCs/>
                <w:color w:val="000000"/>
              </w:rPr>
              <w:t>EPzD</w:t>
            </w:r>
            <w:proofErr w:type="spellEnd"/>
            <w:r>
              <w:rPr>
                <w:rFonts w:ascii="Arial" w:eastAsia="Times New Roman" w:hAnsi="Arial" w:cs="Arial"/>
                <w:b/>
                <w:bCs/>
                <w:color w:val="000000"/>
              </w:rPr>
              <w:t>,</w:t>
            </w:r>
            <w:r w:rsidR="00B73ABD">
              <w:rPr>
                <w:rFonts w:ascii="Arial" w:eastAsia="Times New Roman" w:hAnsi="Arial" w:cs="Arial"/>
                <w:b/>
                <w:bCs/>
                <w:color w:val="000000"/>
              </w:rPr>
              <w:t xml:space="preserve"> </w:t>
            </w:r>
            <w:proofErr w:type="spellStart"/>
            <w:r>
              <w:rPr>
                <w:rFonts w:ascii="Arial" w:eastAsia="Times New Roman" w:hAnsi="Arial" w:cs="Arial"/>
                <w:b/>
                <w:bCs/>
                <w:color w:val="000000"/>
              </w:rPr>
              <w:t>EPzSh</w:t>
            </w:r>
            <w:proofErr w:type="spellEnd"/>
          </w:p>
        </w:tc>
        <w:tc>
          <w:tcPr>
            <w:tcW w:w="4965" w:type="dxa"/>
            <w:gridSpan w:val="4"/>
            <w:vMerge/>
            <w:tcBorders>
              <w:left w:val="single" w:sz="4" w:space="0" w:color="auto"/>
            </w:tcBorders>
          </w:tcPr>
          <w:p w14:paraId="0E8CEFE0" w14:textId="77777777" w:rsidR="00002B1E" w:rsidRDefault="00002B1E" w:rsidP="00002B1E">
            <w:pPr>
              <w:spacing w:line="360" w:lineRule="auto"/>
              <w:rPr>
                <w:rFonts w:cs="Arial"/>
                <w:color w:val="000000" w:themeColor="text1"/>
              </w:rPr>
            </w:pPr>
          </w:p>
        </w:tc>
        <w:tc>
          <w:tcPr>
            <w:tcW w:w="1280" w:type="dxa"/>
            <w:gridSpan w:val="2"/>
            <w:tcBorders>
              <w:left w:val="nil"/>
              <w:bottom w:val="single" w:sz="4" w:space="0" w:color="auto"/>
            </w:tcBorders>
          </w:tcPr>
          <w:p w14:paraId="4FDB2663" w14:textId="44AFF4F4" w:rsidR="00002B1E" w:rsidRDefault="00002B1E" w:rsidP="00002B1E">
            <w:pPr>
              <w:spacing w:line="360" w:lineRule="auto"/>
              <w:rPr>
                <w:rFonts w:cs="Arial"/>
                <w:color w:val="000000" w:themeColor="text1"/>
              </w:rPr>
            </w:pPr>
            <w:r w:rsidRPr="00187DF0">
              <w:rPr>
                <w:rFonts w:cs="Arial"/>
                <w:color w:val="000000" w:themeColor="text1"/>
              </w:rPr>
              <w:t>23/1</w:t>
            </w:r>
          </w:p>
        </w:tc>
        <w:tc>
          <w:tcPr>
            <w:tcW w:w="2270" w:type="dxa"/>
            <w:vMerge/>
            <w:tcBorders>
              <w:bottom w:val="single" w:sz="4" w:space="0" w:color="auto"/>
            </w:tcBorders>
          </w:tcPr>
          <w:p w14:paraId="255C7EC8" w14:textId="6C0D0E25" w:rsidR="00002B1E" w:rsidRDefault="00002B1E" w:rsidP="00002B1E">
            <w:pPr>
              <w:spacing w:line="360" w:lineRule="auto"/>
              <w:rPr>
                <w:rFonts w:cs="Arial"/>
                <w:color w:val="000000" w:themeColor="text1"/>
              </w:rPr>
            </w:pPr>
          </w:p>
        </w:tc>
      </w:tr>
      <w:tr w:rsidR="004358B0" w14:paraId="11E3B75A" w14:textId="2D167294" w:rsidTr="00134403">
        <w:trPr>
          <w:trHeight w:val="600"/>
        </w:trPr>
        <w:tc>
          <w:tcPr>
            <w:tcW w:w="6804" w:type="dxa"/>
            <w:gridSpan w:val="5"/>
            <w:tcBorders>
              <w:top w:val="single" w:sz="4" w:space="0" w:color="auto"/>
              <w:bottom w:val="single" w:sz="4" w:space="0" w:color="auto"/>
            </w:tcBorders>
          </w:tcPr>
          <w:p w14:paraId="695235B8" w14:textId="24D22183" w:rsidR="004358B0" w:rsidRDefault="004358B0" w:rsidP="00696612">
            <w:pPr>
              <w:spacing w:line="360" w:lineRule="auto"/>
              <w:jc w:val="center"/>
              <w:rPr>
                <w:rFonts w:cs="Arial"/>
                <w:color w:val="000000" w:themeColor="text1"/>
              </w:rPr>
            </w:pPr>
            <w:r w:rsidRPr="001B526E">
              <w:rPr>
                <w:rFonts w:cs="Arial"/>
                <w:b/>
                <w:bCs/>
                <w:color w:val="000000" w:themeColor="text1"/>
              </w:rPr>
              <w:t>2</w:t>
            </w:r>
            <w:r w:rsidRPr="001B526E">
              <w:rPr>
                <w:rFonts w:cs="Arial"/>
                <w:b/>
                <w:bCs/>
                <w:color w:val="000000" w:themeColor="text1"/>
                <w:vertAlign w:val="superscript"/>
              </w:rPr>
              <w:t>nd</w:t>
            </w:r>
            <w:r w:rsidRPr="001B526E">
              <w:rPr>
                <w:rFonts w:cs="Arial"/>
                <w:b/>
                <w:bCs/>
                <w:color w:val="000000" w:themeColor="text1"/>
              </w:rPr>
              <w:t xml:space="preserve"> </w:t>
            </w:r>
            <w:r w:rsidRPr="002949E9">
              <w:rPr>
                <w:rFonts w:cs="Arial"/>
                <w:b/>
                <w:bCs/>
                <w:color w:val="000000" w:themeColor="text1"/>
              </w:rPr>
              <w:t>storm (27/1/</w:t>
            </w:r>
            <w:r>
              <w:rPr>
                <w:rFonts w:cs="Arial"/>
                <w:b/>
                <w:bCs/>
                <w:color w:val="000000" w:themeColor="text1"/>
              </w:rPr>
              <w:t>20</w:t>
            </w:r>
            <w:r w:rsidRPr="002949E9">
              <w:rPr>
                <w:rFonts w:cs="Arial"/>
                <w:b/>
                <w:bCs/>
                <w:color w:val="000000" w:themeColor="text1"/>
              </w:rPr>
              <w:t>22)</w:t>
            </w:r>
          </w:p>
        </w:tc>
        <w:tc>
          <w:tcPr>
            <w:tcW w:w="3550" w:type="dxa"/>
            <w:gridSpan w:val="3"/>
            <w:tcBorders>
              <w:top w:val="single" w:sz="4" w:space="0" w:color="auto"/>
              <w:bottom w:val="single" w:sz="4" w:space="0" w:color="auto"/>
            </w:tcBorders>
          </w:tcPr>
          <w:p w14:paraId="51365881" w14:textId="77777777" w:rsidR="004358B0" w:rsidRDefault="004358B0" w:rsidP="004358B0">
            <w:pPr>
              <w:ind w:firstLine="0"/>
              <w:jc w:val="center"/>
              <w:rPr>
                <w:rFonts w:cs="Arial"/>
                <w:color w:val="000000" w:themeColor="text1"/>
              </w:rPr>
            </w:pPr>
          </w:p>
        </w:tc>
      </w:tr>
      <w:tr w:rsidR="004358B0" w14:paraId="29838FAD" w14:textId="1CA3A508" w:rsidTr="00134403">
        <w:tc>
          <w:tcPr>
            <w:tcW w:w="1839" w:type="dxa"/>
            <w:tcBorders>
              <w:top w:val="single" w:sz="4" w:space="0" w:color="auto"/>
              <w:right w:val="single" w:sz="4" w:space="0" w:color="auto"/>
            </w:tcBorders>
          </w:tcPr>
          <w:p w14:paraId="09C03493" w14:textId="602E447F" w:rsidR="004358B0" w:rsidRPr="00861AA7" w:rsidRDefault="004358B0" w:rsidP="00696612">
            <w:pPr>
              <w:spacing w:line="360" w:lineRule="auto"/>
              <w:rPr>
                <w:rFonts w:ascii="Arial" w:eastAsia="Times New Roman" w:hAnsi="Arial" w:cs="Arial"/>
                <w:b/>
                <w:bCs/>
                <w:color w:val="000000"/>
              </w:rPr>
            </w:pPr>
            <w:r w:rsidRPr="00861AA7">
              <w:rPr>
                <w:rFonts w:ascii="Arial" w:eastAsia="Times New Roman" w:hAnsi="Arial" w:cs="Arial"/>
                <w:b/>
                <w:bCs/>
                <w:color w:val="000000"/>
              </w:rPr>
              <w:t>S</w:t>
            </w:r>
            <w:r>
              <w:rPr>
                <w:rFonts w:ascii="Arial" w:eastAsia="Times New Roman" w:hAnsi="Arial" w:cs="Arial"/>
                <w:b/>
                <w:bCs/>
                <w:color w:val="000000"/>
              </w:rPr>
              <w:t>2</w:t>
            </w:r>
          </w:p>
        </w:tc>
        <w:tc>
          <w:tcPr>
            <w:tcW w:w="1281" w:type="dxa"/>
            <w:tcBorders>
              <w:top w:val="single" w:sz="4" w:space="0" w:color="auto"/>
              <w:left w:val="single" w:sz="4" w:space="0" w:color="auto"/>
            </w:tcBorders>
          </w:tcPr>
          <w:p w14:paraId="2DADA83F" w14:textId="231A5DA2" w:rsidR="004358B0" w:rsidRDefault="004358B0" w:rsidP="00696612">
            <w:pPr>
              <w:spacing w:line="360" w:lineRule="auto"/>
              <w:rPr>
                <w:rFonts w:cs="Arial"/>
                <w:color w:val="000000" w:themeColor="text1"/>
              </w:rPr>
            </w:pPr>
            <w:r>
              <w:rPr>
                <w:rFonts w:cs="Arial"/>
                <w:color w:val="000000" w:themeColor="text1"/>
              </w:rPr>
              <w:t>27/1</w:t>
            </w:r>
          </w:p>
        </w:tc>
        <w:tc>
          <w:tcPr>
            <w:tcW w:w="993" w:type="dxa"/>
            <w:tcBorders>
              <w:top w:val="single" w:sz="4" w:space="0" w:color="auto"/>
            </w:tcBorders>
          </w:tcPr>
          <w:p w14:paraId="7A1C3F3E" w14:textId="77777777" w:rsidR="004358B0" w:rsidRDefault="004358B0" w:rsidP="00696612">
            <w:pPr>
              <w:spacing w:line="360" w:lineRule="auto"/>
              <w:rPr>
                <w:rFonts w:cs="Arial"/>
                <w:color w:val="000000" w:themeColor="text1"/>
              </w:rPr>
            </w:pPr>
          </w:p>
        </w:tc>
        <w:tc>
          <w:tcPr>
            <w:tcW w:w="1415" w:type="dxa"/>
            <w:tcBorders>
              <w:top w:val="single" w:sz="4" w:space="0" w:color="auto"/>
            </w:tcBorders>
          </w:tcPr>
          <w:p w14:paraId="28B31CDE" w14:textId="77777777" w:rsidR="004358B0" w:rsidRDefault="004358B0" w:rsidP="00696612">
            <w:pPr>
              <w:spacing w:line="360" w:lineRule="auto"/>
              <w:rPr>
                <w:rFonts w:cs="Arial"/>
                <w:color w:val="000000" w:themeColor="text1"/>
              </w:rPr>
            </w:pPr>
          </w:p>
        </w:tc>
        <w:tc>
          <w:tcPr>
            <w:tcW w:w="1276" w:type="dxa"/>
            <w:tcBorders>
              <w:top w:val="single" w:sz="4" w:space="0" w:color="auto"/>
            </w:tcBorders>
          </w:tcPr>
          <w:p w14:paraId="7C2EC68A" w14:textId="083225C5" w:rsidR="004358B0" w:rsidRDefault="004358B0" w:rsidP="00696612">
            <w:pPr>
              <w:spacing w:line="360" w:lineRule="auto"/>
              <w:rPr>
                <w:rFonts w:cs="Arial"/>
                <w:color w:val="000000" w:themeColor="text1"/>
              </w:rPr>
            </w:pPr>
          </w:p>
        </w:tc>
        <w:tc>
          <w:tcPr>
            <w:tcW w:w="1272" w:type="dxa"/>
          </w:tcPr>
          <w:p w14:paraId="537548A2" w14:textId="77777777" w:rsidR="004358B0" w:rsidRDefault="004358B0" w:rsidP="00696612">
            <w:pPr>
              <w:rPr>
                <w:rFonts w:cs="Arial"/>
                <w:color w:val="000000" w:themeColor="text1"/>
              </w:rPr>
            </w:pPr>
          </w:p>
        </w:tc>
        <w:tc>
          <w:tcPr>
            <w:tcW w:w="2278" w:type="dxa"/>
            <w:gridSpan w:val="2"/>
            <w:tcBorders>
              <w:top w:val="single" w:sz="4" w:space="0" w:color="auto"/>
              <w:left w:val="nil"/>
            </w:tcBorders>
          </w:tcPr>
          <w:p w14:paraId="4CFED655" w14:textId="43C04A74" w:rsidR="004358B0" w:rsidRDefault="0017378F" w:rsidP="0017378F">
            <w:pPr>
              <w:ind w:firstLine="0"/>
              <w:rPr>
                <w:rFonts w:cs="Arial"/>
                <w:color w:val="000000" w:themeColor="text1"/>
              </w:rPr>
            </w:pPr>
            <w:r>
              <w:rPr>
                <w:rFonts w:cs="Arial"/>
                <w:color w:val="000000" w:themeColor="text1"/>
              </w:rPr>
              <w:t>Stream</w:t>
            </w:r>
          </w:p>
        </w:tc>
      </w:tr>
      <w:tr w:rsidR="0017378F" w14:paraId="5A6A4C86" w14:textId="77777777" w:rsidTr="00134403">
        <w:tc>
          <w:tcPr>
            <w:tcW w:w="1839" w:type="dxa"/>
            <w:tcBorders>
              <w:right w:val="single" w:sz="4" w:space="0" w:color="auto"/>
            </w:tcBorders>
          </w:tcPr>
          <w:p w14:paraId="372B96EC" w14:textId="77777777" w:rsidR="0017378F" w:rsidRPr="00861AA7" w:rsidRDefault="0017378F" w:rsidP="0017378F">
            <w:pPr>
              <w:spacing w:line="360" w:lineRule="auto"/>
              <w:rPr>
                <w:rFonts w:ascii="Arial" w:eastAsia="Times New Roman" w:hAnsi="Arial" w:cs="Arial"/>
                <w:b/>
                <w:bCs/>
                <w:color w:val="000000"/>
              </w:rPr>
            </w:pPr>
            <w:r w:rsidRPr="00861AA7">
              <w:rPr>
                <w:rFonts w:ascii="Arial" w:eastAsia="Times New Roman" w:hAnsi="Arial" w:cs="Arial"/>
                <w:b/>
                <w:bCs/>
                <w:color w:val="000000"/>
              </w:rPr>
              <w:t>EF1</w:t>
            </w:r>
          </w:p>
        </w:tc>
        <w:tc>
          <w:tcPr>
            <w:tcW w:w="1281" w:type="dxa"/>
            <w:tcBorders>
              <w:left w:val="single" w:sz="4" w:space="0" w:color="auto"/>
            </w:tcBorders>
          </w:tcPr>
          <w:p w14:paraId="1E49A29E" w14:textId="77777777" w:rsidR="0017378F" w:rsidRDefault="0017378F" w:rsidP="0017378F">
            <w:pPr>
              <w:spacing w:line="360" w:lineRule="auto"/>
              <w:rPr>
                <w:rFonts w:cs="Arial"/>
                <w:color w:val="000000" w:themeColor="text1"/>
              </w:rPr>
            </w:pPr>
          </w:p>
        </w:tc>
        <w:tc>
          <w:tcPr>
            <w:tcW w:w="993" w:type="dxa"/>
          </w:tcPr>
          <w:p w14:paraId="09F05ACC" w14:textId="74DA14DC" w:rsidR="0017378F" w:rsidRDefault="0017378F" w:rsidP="0017378F">
            <w:pPr>
              <w:spacing w:line="360" w:lineRule="auto"/>
              <w:ind w:firstLine="0"/>
              <w:rPr>
                <w:rFonts w:cs="Arial"/>
                <w:color w:val="000000" w:themeColor="text1"/>
              </w:rPr>
            </w:pPr>
            <w:r>
              <w:rPr>
                <w:rFonts w:cs="Arial"/>
                <w:color w:val="000000" w:themeColor="text1"/>
              </w:rPr>
              <w:t>27/1</w:t>
            </w:r>
          </w:p>
        </w:tc>
        <w:tc>
          <w:tcPr>
            <w:tcW w:w="1415" w:type="dxa"/>
          </w:tcPr>
          <w:p w14:paraId="64D7FDF4" w14:textId="77777777" w:rsidR="0017378F" w:rsidRDefault="0017378F" w:rsidP="0017378F">
            <w:pPr>
              <w:spacing w:line="360" w:lineRule="auto"/>
              <w:rPr>
                <w:rFonts w:cs="Arial"/>
                <w:color w:val="000000" w:themeColor="text1"/>
              </w:rPr>
            </w:pPr>
          </w:p>
        </w:tc>
        <w:tc>
          <w:tcPr>
            <w:tcW w:w="1276" w:type="dxa"/>
          </w:tcPr>
          <w:p w14:paraId="4D365C2C" w14:textId="77777777" w:rsidR="0017378F" w:rsidRDefault="0017378F" w:rsidP="0017378F">
            <w:pPr>
              <w:spacing w:line="360" w:lineRule="auto"/>
              <w:rPr>
                <w:rFonts w:cs="Arial"/>
                <w:color w:val="000000" w:themeColor="text1"/>
              </w:rPr>
            </w:pPr>
          </w:p>
        </w:tc>
        <w:tc>
          <w:tcPr>
            <w:tcW w:w="1280" w:type="dxa"/>
            <w:gridSpan w:val="2"/>
          </w:tcPr>
          <w:p w14:paraId="397AD85B" w14:textId="77777777" w:rsidR="0017378F" w:rsidRDefault="0017378F" w:rsidP="0017378F">
            <w:pPr>
              <w:spacing w:line="360" w:lineRule="auto"/>
              <w:rPr>
                <w:rFonts w:cs="Arial"/>
                <w:color w:val="000000" w:themeColor="text1"/>
              </w:rPr>
            </w:pPr>
          </w:p>
        </w:tc>
        <w:tc>
          <w:tcPr>
            <w:tcW w:w="2270" w:type="dxa"/>
            <w:tcBorders>
              <w:left w:val="nil"/>
            </w:tcBorders>
          </w:tcPr>
          <w:p w14:paraId="38CAE2C4" w14:textId="47B248E0" w:rsidR="0017378F" w:rsidRDefault="0017378F" w:rsidP="0017378F">
            <w:pPr>
              <w:spacing w:line="360" w:lineRule="auto"/>
              <w:ind w:firstLine="0"/>
              <w:rPr>
                <w:rFonts w:cs="Arial"/>
                <w:color w:val="000000" w:themeColor="text1"/>
              </w:rPr>
            </w:pPr>
            <w:r w:rsidRPr="00D0357F">
              <w:rPr>
                <w:rFonts w:asciiTheme="minorBidi" w:hAnsiTheme="minorBidi"/>
                <w:color w:val="000000" w:themeColor="text1"/>
                <w:sz w:val="20"/>
                <w:szCs w:val="20"/>
              </w:rPr>
              <w:t>Surface runoff</w:t>
            </w:r>
          </w:p>
        </w:tc>
      </w:tr>
      <w:tr w:rsidR="0017378F" w14:paraId="2BAC2A5E" w14:textId="77777777" w:rsidTr="00134403">
        <w:tc>
          <w:tcPr>
            <w:tcW w:w="1839" w:type="dxa"/>
            <w:tcBorders>
              <w:right w:val="single" w:sz="4" w:space="0" w:color="auto"/>
            </w:tcBorders>
          </w:tcPr>
          <w:p w14:paraId="3B0689EB" w14:textId="77777777" w:rsidR="0017378F" w:rsidRPr="00861AA7" w:rsidRDefault="0017378F" w:rsidP="0017378F">
            <w:pPr>
              <w:spacing w:line="360" w:lineRule="auto"/>
              <w:rPr>
                <w:rFonts w:ascii="Arial" w:eastAsia="Times New Roman" w:hAnsi="Arial" w:cs="Arial"/>
                <w:b/>
                <w:bCs/>
                <w:color w:val="000000"/>
              </w:rPr>
            </w:pPr>
            <w:r w:rsidRPr="00861AA7">
              <w:rPr>
                <w:rFonts w:ascii="Arial" w:eastAsia="Times New Roman" w:hAnsi="Arial" w:cs="Arial"/>
                <w:b/>
                <w:bCs/>
                <w:color w:val="000000"/>
              </w:rPr>
              <w:t>EF4</w:t>
            </w:r>
          </w:p>
        </w:tc>
        <w:tc>
          <w:tcPr>
            <w:tcW w:w="1281" w:type="dxa"/>
            <w:tcBorders>
              <w:left w:val="single" w:sz="4" w:space="0" w:color="auto"/>
            </w:tcBorders>
          </w:tcPr>
          <w:p w14:paraId="04E5E307" w14:textId="77777777" w:rsidR="0017378F" w:rsidRDefault="0017378F" w:rsidP="0017378F">
            <w:pPr>
              <w:spacing w:line="360" w:lineRule="auto"/>
              <w:rPr>
                <w:rFonts w:cs="Arial"/>
                <w:color w:val="000000" w:themeColor="text1"/>
              </w:rPr>
            </w:pPr>
          </w:p>
        </w:tc>
        <w:tc>
          <w:tcPr>
            <w:tcW w:w="993" w:type="dxa"/>
          </w:tcPr>
          <w:p w14:paraId="0243312E" w14:textId="77BEFB5A" w:rsidR="0017378F" w:rsidRDefault="0017378F" w:rsidP="0017378F">
            <w:pPr>
              <w:spacing w:line="360" w:lineRule="auto"/>
              <w:ind w:firstLine="0"/>
              <w:rPr>
                <w:rFonts w:cs="Arial"/>
                <w:color w:val="000000" w:themeColor="text1"/>
              </w:rPr>
            </w:pPr>
            <w:r>
              <w:rPr>
                <w:rFonts w:cs="Arial"/>
                <w:color w:val="000000" w:themeColor="text1"/>
              </w:rPr>
              <w:t>27/1</w:t>
            </w:r>
          </w:p>
        </w:tc>
        <w:tc>
          <w:tcPr>
            <w:tcW w:w="1415" w:type="dxa"/>
          </w:tcPr>
          <w:p w14:paraId="66C25693" w14:textId="77777777" w:rsidR="0017378F" w:rsidRDefault="0017378F" w:rsidP="0017378F">
            <w:pPr>
              <w:spacing w:line="360" w:lineRule="auto"/>
              <w:rPr>
                <w:rFonts w:cs="Arial"/>
                <w:color w:val="000000" w:themeColor="text1"/>
              </w:rPr>
            </w:pPr>
          </w:p>
        </w:tc>
        <w:tc>
          <w:tcPr>
            <w:tcW w:w="1276" w:type="dxa"/>
          </w:tcPr>
          <w:p w14:paraId="48802D54" w14:textId="77777777" w:rsidR="0017378F" w:rsidRDefault="0017378F" w:rsidP="0017378F">
            <w:pPr>
              <w:spacing w:line="360" w:lineRule="auto"/>
              <w:rPr>
                <w:rFonts w:cs="Arial"/>
                <w:color w:val="000000" w:themeColor="text1"/>
              </w:rPr>
            </w:pPr>
          </w:p>
        </w:tc>
        <w:tc>
          <w:tcPr>
            <w:tcW w:w="1280" w:type="dxa"/>
            <w:gridSpan w:val="2"/>
          </w:tcPr>
          <w:p w14:paraId="7857DDE2" w14:textId="77777777" w:rsidR="0017378F" w:rsidRDefault="0017378F" w:rsidP="0017378F">
            <w:pPr>
              <w:spacing w:line="360" w:lineRule="auto"/>
              <w:rPr>
                <w:rFonts w:cs="Arial"/>
                <w:color w:val="000000" w:themeColor="text1"/>
              </w:rPr>
            </w:pPr>
          </w:p>
        </w:tc>
        <w:tc>
          <w:tcPr>
            <w:tcW w:w="2270" w:type="dxa"/>
          </w:tcPr>
          <w:p w14:paraId="5DE8164B" w14:textId="1DA28FB2" w:rsidR="0017378F" w:rsidRDefault="0017378F" w:rsidP="0017378F">
            <w:pPr>
              <w:spacing w:line="360" w:lineRule="auto"/>
              <w:ind w:firstLine="0"/>
              <w:rPr>
                <w:rFonts w:cs="Arial"/>
                <w:color w:val="000000" w:themeColor="text1"/>
              </w:rPr>
            </w:pPr>
            <w:r w:rsidRPr="00D0357F">
              <w:rPr>
                <w:rFonts w:asciiTheme="minorBidi" w:hAnsiTheme="minorBidi"/>
                <w:color w:val="000000" w:themeColor="text1"/>
                <w:sz w:val="20"/>
                <w:szCs w:val="20"/>
              </w:rPr>
              <w:t>Surface runoff</w:t>
            </w:r>
          </w:p>
        </w:tc>
      </w:tr>
      <w:tr w:rsidR="0017378F" w14:paraId="1CC385D9" w14:textId="77777777" w:rsidTr="00134403">
        <w:tc>
          <w:tcPr>
            <w:tcW w:w="1839" w:type="dxa"/>
            <w:tcBorders>
              <w:right w:val="single" w:sz="4" w:space="0" w:color="auto"/>
            </w:tcBorders>
          </w:tcPr>
          <w:p w14:paraId="06E219F0" w14:textId="77777777" w:rsidR="0017378F" w:rsidRPr="00861AA7" w:rsidRDefault="0017378F" w:rsidP="0017378F">
            <w:pPr>
              <w:spacing w:line="360" w:lineRule="auto"/>
              <w:rPr>
                <w:rFonts w:ascii="Arial" w:eastAsia="Times New Roman" w:hAnsi="Arial" w:cs="Arial"/>
                <w:b/>
                <w:bCs/>
                <w:color w:val="000000"/>
              </w:rPr>
            </w:pPr>
            <w:r w:rsidRPr="00861AA7">
              <w:rPr>
                <w:rFonts w:ascii="Arial" w:eastAsia="Times New Roman" w:hAnsi="Arial" w:cs="Arial"/>
                <w:b/>
                <w:bCs/>
                <w:color w:val="000000"/>
              </w:rPr>
              <w:t>EF3</w:t>
            </w:r>
          </w:p>
        </w:tc>
        <w:tc>
          <w:tcPr>
            <w:tcW w:w="1281" w:type="dxa"/>
            <w:tcBorders>
              <w:left w:val="single" w:sz="4" w:space="0" w:color="auto"/>
            </w:tcBorders>
          </w:tcPr>
          <w:p w14:paraId="2B09D219" w14:textId="77777777" w:rsidR="0017378F" w:rsidRDefault="0017378F" w:rsidP="0017378F">
            <w:pPr>
              <w:spacing w:line="360" w:lineRule="auto"/>
              <w:rPr>
                <w:rFonts w:cs="Arial"/>
                <w:color w:val="000000" w:themeColor="text1"/>
              </w:rPr>
            </w:pPr>
          </w:p>
        </w:tc>
        <w:tc>
          <w:tcPr>
            <w:tcW w:w="993" w:type="dxa"/>
          </w:tcPr>
          <w:p w14:paraId="32CDCE9E" w14:textId="6165CBD4" w:rsidR="0017378F" w:rsidRDefault="0017378F" w:rsidP="0017378F">
            <w:pPr>
              <w:spacing w:line="360" w:lineRule="auto"/>
              <w:ind w:firstLine="0"/>
              <w:rPr>
                <w:rFonts w:cs="Arial"/>
                <w:color w:val="000000" w:themeColor="text1"/>
              </w:rPr>
            </w:pPr>
            <w:r>
              <w:rPr>
                <w:rFonts w:cs="Arial"/>
                <w:color w:val="000000" w:themeColor="text1"/>
              </w:rPr>
              <w:t>27/1</w:t>
            </w:r>
          </w:p>
        </w:tc>
        <w:tc>
          <w:tcPr>
            <w:tcW w:w="1415" w:type="dxa"/>
          </w:tcPr>
          <w:p w14:paraId="1C7C4C75" w14:textId="77777777" w:rsidR="0017378F" w:rsidRDefault="0017378F" w:rsidP="0017378F">
            <w:pPr>
              <w:spacing w:line="360" w:lineRule="auto"/>
              <w:rPr>
                <w:rFonts w:cs="Arial"/>
                <w:color w:val="000000" w:themeColor="text1"/>
              </w:rPr>
            </w:pPr>
          </w:p>
        </w:tc>
        <w:tc>
          <w:tcPr>
            <w:tcW w:w="1276" w:type="dxa"/>
          </w:tcPr>
          <w:p w14:paraId="678DDBCD" w14:textId="77777777" w:rsidR="0017378F" w:rsidRDefault="0017378F" w:rsidP="0017378F">
            <w:pPr>
              <w:spacing w:line="360" w:lineRule="auto"/>
              <w:rPr>
                <w:rFonts w:cs="Arial"/>
                <w:color w:val="000000" w:themeColor="text1"/>
              </w:rPr>
            </w:pPr>
          </w:p>
        </w:tc>
        <w:tc>
          <w:tcPr>
            <w:tcW w:w="1280" w:type="dxa"/>
            <w:gridSpan w:val="2"/>
          </w:tcPr>
          <w:p w14:paraId="48362342" w14:textId="77777777" w:rsidR="0017378F" w:rsidRDefault="0017378F" w:rsidP="0017378F">
            <w:pPr>
              <w:spacing w:line="360" w:lineRule="auto"/>
              <w:rPr>
                <w:rFonts w:cs="Arial"/>
                <w:color w:val="000000" w:themeColor="text1"/>
              </w:rPr>
            </w:pPr>
          </w:p>
        </w:tc>
        <w:tc>
          <w:tcPr>
            <w:tcW w:w="2270" w:type="dxa"/>
          </w:tcPr>
          <w:p w14:paraId="5FF3885F" w14:textId="006F5CBC" w:rsidR="0017378F" w:rsidRDefault="0017378F" w:rsidP="0017378F">
            <w:pPr>
              <w:spacing w:line="360" w:lineRule="auto"/>
              <w:ind w:firstLine="0"/>
              <w:rPr>
                <w:rFonts w:cs="Arial"/>
                <w:color w:val="000000" w:themeColor="text1"/>
              </w:rPr>
            </w:pPr>
            <w:r w:rsidRPr="00D0357F">
              <w:rPr>
                <w:rFonts w:asciiTheme="minorBidi" w:hAnsiTheme="minorBidi"/>
                <w:color w:val="000000" w:themeColor="text1"/>
                <w:sz w:val="20"/>
                <w:szCs w:val="20"/>
              </w:rPr>
              <w:t>Surface runoff</w:t>
            </w:r>
          </w:p>
        </w:tc>
      </w:tr>
      <w:tr w:rsidR="00893671" w14:paraId="4F2CEECF" w14:textId="77777777" w:rsidTr="00134403">
        <w:tc>
          <w:tcPr>
            <w:tcW w:w="1839" w:type="dxa"/>
            <w:tcBorders>
              <w:right w:val="single" w:sz="4" w:space="0" w:color="auto"/>
            </w:tcBorders>
          </w:tcPr>
          <w:p w14:paraId="13F28770" w14:textId="77777777" w:rsidR="00893671" w:rsidRPr="00861AA7" w:rsidRDefault="00893671" w:rsidP="00893671">
            <w:pPr>
              <w:spacing w:line="360" w:lineRule="auto"/>
              <w:rPr>
                <w:rFonts w:ascii="Arial" w:eastAsia="Times New Roman" w:hAnsi="Arial" w:cs="Arial"/>
                <w:b/>
                <w:bCs/>
                <w:color w:val="000000"/>
              </w:rPr>
            </w:pPr>
            <w:r w:rsidRPr="00861AA7">
              <w:rPr>
                <w:rFonts w:ascii="Arial" w:eastAsia="Times New Roman" w:hAnsi="Arial" w:cs="Arial"/>
                <w:b/>
                <w:bCs/>
                <w:color w:val="000000"/>
              </w:rPr>
              <w:t>EF2</w:t>
            </w:r>
          </w:p>
        </w:tc>
        <w:tc>
          <w:tcPr>
            <w:tcW w:w="1281" w:type="dxa"/>
            <w:tcBorders>
              <w:left w:val="single" w:sz="4" w:space="0" w:color="auto"/>
            </w:tcBorders>
          </w:tcPr>
          <w:p w14:paraId="5A42909A" w14:textId="77777777" w:rsidR="00893671" w:rsidRDefault="00893671" w:rsidP="00893671">
            <w:pPr>
              <w:spacing w:line="360" w:lineRule="auto"/>
              <w:rPr>
                <w:rFonts w:cs="Arial"/>
                <w:color w:val="000000" w:themeColor="text1"/>
              </w:rPr>
            </w:pPr>
          </w:p>
        </w:tc>
        <w:tc>
          <w:tcPr>
            <w:tcW w:w="993" w:type="dxa"/>
          </w:tcPr>
          <w:p w14:paraId="46B257A2" w14:textId="77777777" w:rsidR="00893671" w:rsidRDefault="00893671" w:rsidP="00893671">
            <w:pPr>
              <w:spacing w:line="360" w:lineRule="auto"/>
              <w:rPr>
                <w:rFonts w:cs="Arial"/>
                <w:color w:val="000000" w:themeColor="text1"/>
              </w:rPr>
            </w:pPr>
          </w:p>
        </w:tc>
        <w:tc>
          <w:tcPr>
            <w:tcW w:w="1415" w:type="dxa"/>
          </w:tcPr>
          <w:p w14:paraId="42D8CD13" w14:textId="4CCC902F" w:rsidR="00893671" w:rsidRDefault="00893671" w:rsidP="00893671">
            <w:pPr>
              <w:spacing w:line="360" w:lineRule="auto"/>
              <w:rPr>
                <w:rFonts w:cs="Arial"/>
                <w:color w:val="000000" w:themeColor="text1"/>
              </w:rPr>
            </w:pPr>
            <w:r>
              <w:rPr>
                <w:rFonts w:cs="Arial"/>
                <w:color w:val="000000" w:themeColor="text1"/>
              </w:rPr>
              <w:t>27/1</w:t>
            </w:r>
          </w:p>
        </w:tc>
        <w:tc>
          <w:tcPr>
            <w:tcW w:w="1276" w:type="dxa"/>
          </w:tcPr>
          <w:p w14:paraId="124028F9" w14:textId="77777777" w:rsidR="00893671" w:rsidRDefault="00893671" w:rsidP="00893671">
            <w:pPr>
              <w:spacing w:line="360" w:lineRule="auto"/>
              <w:rPr>
                <w:rFonts w:cs="Arial"/>
                <w:color w:val="000000" w:themeColor="text1"/>
              </w:rPr>
            </w:pPr>
          </w:p>
        </w:tc>
        <w:tc>
          <w:tcPr>
            <w:tcW w:w="1280" w:type="dxa"/>
            <w:gridSpan w:val="2"/>
          </w:tcPr>
          <w:p w14:paraId="42708E7B" w14:textId="77777777" w:rsidR="00893671" w:rsidRDefault="00893671" w:rsidP="00893671">
            <w:pPr>
              <w:spacing w:line="360" w:lineRule="auto"/>
              <w:rPr>
                <w:rFonts w:cs="Arial"/>
                <w:color w:val="000000" w:themeColor="text1"/>
              </w:rPr>
            </w:pPr>
          </w:p>
        </w:tc>
        <w:tc>
          <w:tcPr>
            <w:tcW w:w="2270" w:type="dxa"/>
          </w:tcPr>
          <w:p w14:paraId="7316DD19" w14:textId="3E9DA0B6" w:rsidR="00893671" w:rsidRDefault="00893671" w:rsidP="00893671">
            <w:pPr>
              <w:spacing w:line="360" w:lineRule="auto"/>
              <w:ind w:firstLine="0"/>
              <w:rPr>
                <w:rFonts w:cs="Arial"/>
                <w:color w:val="000000" w:themeColor="text1"/>
              </w:rPr>
            </w:pPr>
            <w:r w:rsidRPr="00D0357F">
              <w:rPr>
                <w:rFonts w:asciiTheme="minorBidi" w:hAnsiTheme="minorBidi"/>
                <w:color w:val="000000" w:themeColor="text1"/>
                <w:sz w:val="20"/>
                <w:szCs w:val="20"/>
              </w:rPr>
              <w:t>Secondary channel</w:t>
            </w:r>
          </w:p>
        </w:tc>
      </w:tr>
      <w:tr w:rsidR="00893671" w14:paraId="606A0BFF" w14:textId="77777777" w:rsidTr="00134403">
        <w:tc>
          <w:tcPr>
            <w:tcW w:w="1839" w:type="dxa"/>
            <w:tcBorders>
              <w:right w:val="single" w:sz="4" w:space="0" w:color="auto"/>
            </w:tcBorders>
          </w:tcPr>
          <w:p w14:paraId="09D2563E" w14:textId="77777777" w:rsidR="00893671" w:rsidRPr="00861AA7" w:rsidRDefault="00893671" w:rsidP="00893671">
            <w:pPr>
              <w:spacing w:line="360" w:lineRule="auto"/>
              <w:rPr>
                <w:rFonts w:ascii="Arial" w:eastAsia="Times New Roman" w:hAnsi="Arial" w:cs="Arial"/>
                <w:b/>
                <w:bCs/>
                <w:color w:val="000000"/>
              </w:rPr>
            </w:pPr>
            <w:r w:rsidRPr="00861AA7">
              <w:rPr>
                <w:rFonts w:ascii="Arial" w:eastAsia="Times New Roman" w:hAnsi="Arial" w:cs="Arial"/>
                <w:b/>
                <w:bCs/>
                <w:color w:val="000000"/>
              </w:rPr>
              <w:t>EF5</w:t>
            </w:r>
          </w:p>
        </w:tc>
        <w:tc>
          <w:tcPr>
            <w:tcW w:w="1281" w:type="dxa"/>
            <w:tcBorders>
              <w:left w:val="single" w:sz="4" w:space="0" w:color="auto"/>
            </w:tcBorders>
          </w:tcPr>
          <w:p w14:paraId="6543303C" w14:textId="77777777" w:rsidR="00893671" w:rsidRDefault="00893671" w:rsidP="00893671">
            <w:pPr>
              <w:spacing w:line="360" w:lineRule="auto"/>
              <w:rPr>
                <w:rFonts w:cs="Arial"/>
                <w:color w:val="000000" w:themeColor="text1"/>
              </w:rPr>
            </w:pPr>
          </w:p>
        </w:tc>
        <w:tc>
          <w:tcPr>
            <w:tcW w:w="993" w:type="dxa"/>
          </w:tcPr>
          <w:p w14:paraId="5D9E51F9" w14:textId="77777777" w:rsidR="00893671" w:rsidRDefault="00893671" w:rsidP="00893671">
            <w:pPr>
              <w:spacing w:line="360" w:lineRule="auto"/>
              <w:rPr>
                <w:rFonts w:cs="Arial"/>
                <w:color w:val="000000" w:themeColor="text1"/>
              </w:rPr>
            </w:pPr>
          </w:p>
        </w:tc>
        <w:tc>
          <w:tcPr>
            <w:tcW w:w="1415" w:type="dxa"/>
          </w:tcPr>
          <w:p w14:paraId="1DBBB80B" w14:textId="18181D47" w:rsidR="00893671" w:rsidRDefault="00893671" w:rsidP="00893671">
            <w:pPr>
              <w:spacing w:line="360" w:lineRule="auto"/>
              <w:rPr>
                <w:rFonts w:cs="Arial"/>
                <w:color w:val="000000" w:themeColor="text1"/>
              </w:rPr>
            </w:pPr>
            <w:r>
              <w:rPr>
                <w:rFonts w:cs="Arial"/>
                <w:color w:val="000000" w:themeColor="text1"/>
              </w:rPr>
              <w:t>27/1</w:t>
            </w:r>
          </w:p>
        </w:tc>
        <w:tc>
          <w:tcPr>
            <w:tcW w:w="1276" w:type="dxa"/>
          </w:tcPr>
          <w:p w14:paraId="459037C4" w14:textId="77777777" w:rsidR="00893671" w:rsidRDefault="00893671" w:rsidP="00893671">
            <w:pPr>
              <w:spacing w:line="360" w:lineRule="auto"/>
              <w:rPr>
                <w:rFonts w:cs="Arial"/>
                <w:color w:val="000000" w:themeColor="text1"/>
              </w:rPr>
            </w:pPr>
          </w:p>
        </w:tc>
        <w:tc>
          <w:tcPr>
            <w:tcW w:w="1280" w:type="dxa"/>
            <w:gridSpan w:val="2"/>
          </w:tcPr>
          <w:p w14:paraId="48B835C4" w14:textId="77777777" w:rsidR="00893671" w:rsidRDefault="00893671" w:rsidP="00893671">
            <w:pPr>
              <w:spacing w:line="360" w:lineRule="auto"/>
              <w:rPr>
                <w:rFonts w:cs="Arial"/>
                <w:color w:val="000000" w:themeColor="text1"/>
              </w:rPr>
            </w:pPr>
          </w:p>
        </w:tc>
        <w:tc>
          <w:tcPr>
            <w:tcW w:w="2270" w:type="dxa"/>
          </w:tcPr>
          <w:p w14:paraId="5DF378B1" w14:textId="402B2ECC" w:rsidR="00893671" w:rsidRDefault="00893671" w:rsidP="00893671">
            <w:pPr>
              <w:spacing w:line="360" w:lineRule="auto"/>
              <w:ind w:firstLine="0"/>
              <w:rPr>
                <w:rFonts w:cs="Arial"/>
                <w:color w:val="000000" w:themeColor="text1"/>
              </w:rPr>
            </w:pPr>
            <w:r w:rsidRPr="00D0357F">
              <w:rPr>
                <w:rFonts w:asciiTheme="minorBidi" w:hAnsiTheme="minorBidi"/>
                <w:color w:val="000000" w:themeColor="text1"/>
                <w:sz w:val="20"/>
                <w:szCs w:val="20"/>
              </w:rPr>
              <w:t>Secondary channel</w:t>
            </w:r>
          </w:p>
        </w:tc>
      </w:tr>
      <w:tr w:rsidR="00893671" w14:paraId="52BC137D" w14:textId="6736C072" w:rsidTr="00134403">
        <w:tc>
          <w:tcPr>
            <w:tcW w:w="1839" w:type="dxa"/>
            <w:tcBorders>
              <w:right w:val="single" w:sz="4" w:space="0" w:color="auto"/>
            </w:tcBorders>
          </w:tcPr>
          <w:p w14:paraId="5F5B0C7A" w14:textId="77777777" w:rsidR="00893671" w:rsidRPr="00861AA7" w:rsidRDefault="00893671" w:rsidP="00893671">
            <w:pPr>
              <w:spacing w:line="360" w:lineRule="auto"/>
              <w:rPr>
                <w:rFonts w:ascii="Arial" w:eastAsia="Times New Roman" w:hAnsi="Arial" w:cs="Arial"/>
                <w:b/>
                <w:bCs/>
                <w:color w:val="000000"/>
              </w:rPr>
            </w:pPr>
            <w:r w:rsidRPr="00861AA7">
              <w:rPr>
                <w:rFonts w:ascii="Arial" w:eastAsia="Times New Roman" w:hAnsi="Arial" w:cs="Arial"/>
                <w:b/>
                <w:bCs/>
                <w:color w:val="000000"/>
              </w:rPr>
              <w:t>EF6</w:t>
            </w:r>
          </w:p>
        </w:tc>
        <w:tc>
          <w:tcPr>
            <w:tcW w:w="1281" w:type="dxa"/>
            <w:tcBorders>
              <w:left w:val="single" w:sz="4" w:space="0" w:color="auto"/>
            </w:tcBorders>
          </w:tcPr>
          <w:p w14:paraId="42FA922A" w14:textId="77777777" w:rsidR="00893671" w:rsidRDefault="00893671" w:rsidP="00893671">
            <w:pPr>
              <w:spacing w:line="360" w:lineRule="auto"/>
              <w:rPr>
                <w:rFonts w:cs="Arial"/>
                <w:color w:val="000000" w:themeColor="text1"/>
              </w:rPr>
            </w:pPr>
          </w:p>
        </w:tc>
        <w:tc>
          <w:tcPr>
            <w:tcW w:w="993" w:type="dxa"/>
          </w:tcPr>
          <w:p w14:paraId="21C63A0A" w14:textId="77777777" w:rsidR="00893671" w:rsidRDefault="00893671" w:rsidP="00893671">
            <w:pPr>
              <w:spacing w:line="360" w:lineRule="auto"/>
              <w:rPr>
                <w:rFonts w:cs="Arial"/>
                <w:color w:val="000000" w:themeColor="text1"/>
              </w:rPr>
            </w:pPr>
          </w:p>
        </w:tc>
        <w:tc>
          <w:tcPr>
            <w:tcW w:w="1415" w:type="dxa"/>
          </w:tcPr>
          <w:p w14:paraId="4CAD50DF" w14:textId="4B3FEF86" w:rsidR="00893671" w:rsidRDefault="00893671" w:rsidP="00893671">
            <w:pPr>
              <w:spacing w:line="360" w:lineRule="auto"/>
              <w:rPr>
                <w:rFonts w:cs="Arial"/>
                <w:color w:val="000000" w:themeColor="text1"/>
              </w:rPr>
            </w:pPr>
            <w:r>
              <w:rPr>
                <w:rFonts w:cs="Arial"/>
                <w:color w:val="000000" w:themeColor="text1"/>
              </w:rPr>
              <w:t>27/1</w:t>
            </w:r>
          </w:p>
        </w:tc>
        <w:tc>
          <w:tcPr>
            <w:tcW w:w="2556" w:type="dxa"/>
            <w:gridSpan w:val="3"/>
          </w:tcPr>
          <w:p w14:paraId="7F6EA4FA" w14:textId="7C992745" w:rsidR="00893671" w:rsidRDefault="00893671" w:rsidP="00893671">
            <w:pPr>
              <w:spacing w:line="360" w:lineRule="auto"/>
              <w:ind w:firstLine="0"/>
              <w:jc w:val="left"/>
              <w:rPr>
                <w:rFonts w:cs="Arial"/>
                <w:color w:val="000000" w:themeColor="text1"/>
              </w:rPr>
            </w:pPr>
          </w:p>
        </w:tc>
        <w:tc>
          <w:tcPr>
            <w:tcW w:w="2270" w:type="dxa"/>
            <w:tcBorders>
              <w:left w:val="nil"/>
            </w:tcBorders>
          </w:tcPr>
          <w:p w14:paraId="3A81C848" w14:textId="5FD26892" w:rsidR="00893671" w:rsidRDefault="00893671" w:rsidP="00893671">
            <w:pPr>
              <w:ind w:firstLine="0"/>
              <w:jc w:val="left"/>
              <w:rPr>
                <w:rFonts w:cs="Arial"/>
                <w:color w:val="000000" w:themeColor="text1"/>
              </w:rPr>
            </w:pPr>
            <w:r>
              <w:rPr>
                <w:rFonts w:cs="Arial"/>
                <w:color w:val="000000" w:themeColor="text1"/>
              </w:rPr>
              <w:t>***</w:t>
            </w:r>
            <w:r w:rsidRPr="00D0357F">
              <w:rPr>
                <w:rFonts w:asciiTheme="minorBidi" w:hAnsiTheme="minorBidi"/>
                <w:color w:val="000000" w:themeColor="text1"/>
                <w:sz w:val="20"/>
                <w:szCs w:val="20"/>
              </w:rPr>
              <w:t xml:space="preserve"> Primary</w:t>
            </w:r>
            <w:r>
              <w:rPr>
                <w:rFonts w:asciiTheme="minorBidi" w:hAnsiTheme="minorBidi"/>
                <w:color w:val="000000" w:themeColor="text1"/>
                <w:sz w:val="20"/>
                <w:szCs w:val="20"/>
              </w:rPr>
              <w:t xml:space="preserve"> </w:t>
            </w:r>
            <w:r w:rsidRPr="00D0357F">
              <w:rPr>
                <w:rFonts w:asciiTheme="minorBidi" w:hAnsiTheme="minorBidi"/>
                <w:color w:val="000000" w:themeColor="text1"/>
                <w:sz w:val="20"/>
                <w:szCs w:val="20"/>
              </w:rPr>
              <w:t>channels</w:t>
            </w:r>
          </w:p>
        </w:tc>
      </w:tr>
      <w:tr w:rsidR="00893671" w14:paraId="6FB2325A" w14:textId="04BAAD59" w:rsidTr="00134403">
        <w:tc>
          <w:tcPr>
            <w:tcW w:w="1839" w:type="dxa"/>
            <w:tcBorders>
              <w:right w:val="single" w:sz="4" w:space="0" w:color="auto"/>
            </w:tcBorders>
          </w:tcPr>
          <w:p w14:paraId="1444883E" w14:textId="2BE2E0E6" w:rsidR="00893671" w:rsidRPr="00861AA7" w:rsidRDefault="00893671" w:rsidP="00893671">
            <w:pPr>
              <w:spacing w:line="360" w:lineRule="auto"/>
              <w:rPr>
                <w:rFonts w:ascii="Arial" w:eastAsia="Times New Roman" w:hAnsi="Arial" w:cs="Arial"/>
                <w:b/>
                <w:bCs/>
                <w:color w:val="000000"/>
              </w:rPr>
            </w:pPr>
            <w:r>
              <w:rPr>
                <w:rFonts w:ascii="Arial" w:eastAsia="Times New Roman" w:hAnsi="Arial" w:cs="Arial"/>
                <w:b/>
                <w:bCs/>
                <w:color w:val="000000"/>
              </w:rPr>
              <w:t>P</w:t>
            </w:r>
            <w:r w:rsidRPr="00861AA7">
              <w:rPr>
                <w:rFonts w:ascii="Arial" w:eastAsia="Times New Roman" w:hAnsi="Arial" w:cs="Arial"/>
                <w:b/>
                <w:bCs/>
                <w:color w:val="000000"/>
              </w:rPr>
              <w:t>EF6</w:t>
            </w:r>
          </w:p>
        </w:tc>
        <w:tc>
          <w:tcPr>
            <w:tcW w:w="1281" w:type="dxa"/>
            <w:tcBorders>
              <w:left w:val="single" w:sz="4" w:space="0" w:color="auto"/>
            </w:tcBorders>
          </w:tcPr>
          <w:p w14:paraId="242B603B" w14:textId="77777777" w:rsidR="00893671" w:rsidRDefault="00893671" w:rsidP="00893671">
            <w:pPr>
              <w:spacing w:line="360" w:lineRule="auto"/>
              <w:rPr>
                <w:rFonts w:cs="Arial"/>
                <w:color w:val="000000" w:themeColor="text1"/>
              </w:rPr>
            </w:pPr>
          </w:p>
        </w:tc>
        <w:tc>
          <w:tcPr>
            <w:tcW w:w="993" w:type="dxa"/>
          </w:tcPr>
          <w:p w14:paraId="2F1789A2" w14:textId="77777777" w:rsidR="00893671" w:rsidRDefault="00893671" w:rsidP="00893671">
            <w:pPr>
              <w:spacing w:line="360" w:lineRule="auto"/>
              <w:rPr>
                <w:rFonts w:cs="Arial"/>
                <w:color w:val="000000" w:themeColor="text1"/>
              </w:rPr>
            </w:pPr>
          </w:p>
        </w:tc>
        <w:tc>
          <w:tcPr>
            <w:tcW w:w="1415" w:type="dxa"/>
          </w:tcPr>
          <w:p w14:paraId="3507C94B" w14:textId="669BB51D" w:rsidR="00893671" w:rsidRDefault="00893671" w:rsidP="00893671">
            <w:pPr>
              <w:spacing w:line="360" w:lineRule="auto"/>
              <w:rPr>
                <w:rFonts w:cs="Arial"/>
                <w:color w:val="000000" w:themeColor="text1"/>
              </w:rPr>
            </w:pPr>
            <w:r>
              <w:rPr>
                <w:rFonts w:cs="Arial"/>
                <w:color w:val="000000" w:themeColor="text1"/>
              </w:rPr>
              <w:t>27/1</w:t>
            </w:r>
          </w:p>
        </w:tc>
        <w:tc>
          <w:tcPr>
            <w:tcW w:w="2556" w:type="dxa"/>
            <w:gridSpan w:val="3"/>
          </w:tcPr>
          <w:p w14:paraId="45AF4335" w14:textId="27C68466" w:rsidR="00893671" w:rsidRDefault="00893671" w:rsidP="00893671">
            <w:pPr>
              <w:spacing w:line="360" w:lineRule="auto"/>
              <w:ind w:firstLine="0"/>
              <w:rPr>
                <w:rFonts w:cs="Arial"/>
                <w:color w:val="000000" w:themeColor="text1"/>
              </w:rPr>
            </w:pPr>
          </w:p>
        </w:tc>
        <w:tc>
          <w:tcPr>
            <w:tcW w:w="2270" w:type="dxa"/>
          </w:tcPr>
          <w:p w14:paraId="0898DCE4" w14:textId="5A6BF781" w:rsidR="00893671" w:rsidRDefault="00893671" w:rsidP="00893671">
            <w:pPr>
              <w:ind w:firstLine="0"/>
              <w:rPr>
                <w:rFonts w:cs="Arial"/>
                <w:color w:val="000000" w:themeColor="text1"/>
              </w:rPr>
            </w:pPr>
            <w:r>
              <w:rPr>
                <w:rFonts w:cs="Arial"/>
                <w:color w:val="000000" w:themeColor="text1"/>
              </w:rPr>
              <w:t>Additional water sample in EF6</w:t>
            </w:r>
          </w:p>
        </w:tc>
      </w:tr>
      <w:tr w:rsidR="00893671" w14:paraId="6B43AE89" w14:textId="77777777" w:rsidTr="00134403">
        <w:tc>
          <w:tcPr>
            <w:tcW w:w="1839" w:type="dxa"/>
            <w:tcBorders>
              <w:right w:val="single" w:sz="4" w:space="0" w:color="auto"/>
            </w:tcBorders>
          </w:tcPr>
          <w:p w14:paraId="22428854" w14:textId="26746756" w:rsidR="00893671" w:rsidRPr="00861AA7" w:rsidRDefault="00893671" w:rsidP="00893671">
            <w:pPr>
              <w:spacing w:line="360" w:lineRule="auto"/>
              <w:rPr>
                <w:rFonts w:ascii="Arial" w:eastAsia="Times New Roman" w:hAnsi="Arial" w:cs="Arial"/>
                <w:b/>
                <w:bCs/>
                <w:color w:val="000000"/>
              </w:rPr>
            </w:pPr>
            <w:r w:rsidRPr="00861AA7">
              <w:rPr>
                <w:rFonts w:ascii="Arial" w:eastAsia="Times New Roman" w:hAnsi="Arial" w:cs="Arial"/>
                <w:b/>
                <w:bCs/>
                <w:color w:val="000000"/>
              </w:rPr>
              <w:t>EF7</w:t>
            </w:r>
          </w:p>
        </w:tc>
        <w:tc>
          <w:tcPr>
            <w:tcW w:w="1281" w:type="dxa"/>
            <w:tcBorders>
              <w:left w:val="single" w:sz="4" w:space="0" w:color="auto"/>
            </w:tcBorders>
          </w:tcPr>
          <w:p w14:paraId="6D74CC10" w14:textId="77777777" w:rsidR="00893671" w:rsidRDefault="00893671" w:rsidP="00893671">
            <w:pPr>
              <w:spacing w:line="360" w:lineRule="auto"/>
              <w:rPr>
                <w:rFonts w:cs="Arial"/>
                <w:color w:val="000000" w:themeColor="text1"/>
              </w:rPr>
            </w:pPr>
          </w:p>
        </w:tc>
        <w:tc>
          <w:tcPr>
            <w:tcW w:w="993" w:type="dxa"/>
          </w:tcPr>
          <w:p w14:paraId="34C581F1" w14:textId="77777777" w:rsidR="00893671" w:rsidRDefault="00893671" w:rsidP="00893671">
            <w:pPr>
              <w:spacing w:line="360" w:lineRule="auto"/>
              <w:rPr>
                <w:rFonts w:cs="Arial"/>
                <w:color w:val="000000" w:themeColor="text1"/>
              </w:rPr>
            </w:pPr>
          </w:p>
        </w:tc>
        <w:tc>
          <w:tcPr>
            <w:tcW w:w="1415" w:type="dxa"/>
          </w:tcPr>
          <w:p w14:paraId="1816C568" w14:textId="351C5ADC" w:rsidR="00893671" w:rsidRDefault="00893671" w:rsidP="00893671">
            <w:pPr>
              <w:spacing w:line="360" w:lineRule="auto"/>
              <w:rPr>
                <w:rFonts w:cs="Arial"/>
                <w:color w:val="000000" w:themeColor="text1"/>
              </w:rPr>
            </w:pPr>
            <w:r>
              <w:rPr>
                <w:rFonts w:cs="Arial"/>
                <w:color w:val="000000" w:themeColor="text1"/>
              </w:rPr>
              <w:t>27/1</w:t>
            </w:r>
          </w:p>
        </w:tc>
        <w:tc>
          <w:tcPr>
            <w:tcW w:w="1276" w:type="dxa"/>
          </w:tcPr>
          <w:p w14:paraId="3C9FEBDE" w14:textId="77777777" w:rsidR="00893671" w:rsidRDefault="00893671" w:rsidP="00893671">
            <w:pPr>
              <w:spacing w:line="360" w:lineRule="auto"/>
              <w:rPr>
                <w:rFonts w:cs="Arial"/>
                <w:color w:val="000000" w:themeColor="text1"/>
              </w:rPr>
            </w:pPr>
          </w:p>
        </w:tc>
        <w:tc>
          <w:tcPr>
            <w:tcW w:w="1280" w:type="dxa"/>
            <w:gridSpan w:val="2"/>
          </w:tcPr>
          <w:p w14:paraId="5E286941" w14:textId="77777777" w:rsidR="00893671" w:rsidRDefault="00893671" w:rsidP="00893671">
            <w:pPr>
              <w:spacing w:line="360" w:lineRule="auto"/>
              <w:rPr>
                <w:rFonts w:cs="Arial"/>
                <w:color w:val="000000" w:themeColor="text1"/>
              </w:rPr>
            </w:pPr>
          </w:p>
        </w:tc>
        <w:tc>
          <w:tcPr>
            <w:tcW w:w="2270" w:type="dxa"/>
          </w:tcPr>
          <w:p w14:paraId="4F5AD900" w14:textId="7E87B292" w:rsidR="00893671" w:rsidRDefault="000C0E33" w:rsidP="000C0E33">
            <w:pPr>
              <w:spacing w:line="360" w:lineRule="auto"/>
              <w:ind w:firstLine="0"/>
              <w:rPr>
                <w:rFonts w:cs="Arial"/>
                <w:color w:val="000000" w:themeColor="text1"/>
              </w:rPr>
            </w:pPr>
            <w:r w:rsidRPr="00D0357F">
              <w:rPr>
                <w:rFonts w:asciiTheme="minorBidi" w:hAnsiTheme="minorBidi"/>
                <w:color w:val="000000" w:themeColor="text1"/>
                <w:sz w:val="20"/>
                <w:szCs w:val="20"/>
              </w:rPr>
              <w:t>Primary channels</w:t>
            </w:r>
          </w:p>
        </w:tc>
      </w:tr>
      <w:tr w:rsidR="00893671" w14:paraId="762409B2" w14:textId="77777777" w:rsidTr="00134403">
        <w:tc>
          <w:tcPr>
            <w:tcW w:w="1839" w:type="dxa"/>
            <w:tcBorders>
              <w:right w:val="single" w:sz="4" w:space="0" w:color="auto"/>
            </w:tcBorders>
          </w:tcPr>
          <w:p w14:paraId="1E8BC04C" w14:textId="0972DA95" w:rsidR="00893671" w:rsidRPr="00861AA7" w:rsidRDefault="00893671" w:rsidP="00893671">
            <w:pPr>
              <w:spacing w:line="360" w:lineRule="auto"/>
              <w:rPr>
                <w:rFonts w:ascii="Arial" w:eastAsia="Times New Roman" w:hAnsi="Arial" w:cs="Arial"/>
                <w:b/>
                <w:bCs/>
                <w:color w:val="000000"/>
              </w:rPr>
            </w:pPr>
            <w:r w:rsidRPr="00861AA7">
              <w:rPr>
                <w:rFonts w:ascii="Arial" w:eastAsia="Times New Roman" w:hAnsi="Arial" w:cs="Arial"/>
                <w:b/>
                <w:bCs/>
                <w:color w:val="000000"/>
              </w:rPr>
              <w:t>WF8</w:t>
            </w:r>
          </w:p>
        </w:tc>
        <w:tc>
          <w:tcPr>
            <w:tcW w:w="1281" w:type="dxa"/>
            <w:tcBorders>
              <w:left w:val="single" w:sz="4" w:space="0" w:color="auto"/>
            </w:tcBorders>
          </w:tcPr>
          <w:p w14:paraId="725CE744" w14:textId="77777777" w:rsidR="00893671" w:rsidRDefault="00893671" w:rsidP="00893671">
            <w:pPr>
              <w:spacing w:line="360" w:lineRule="auto"/>
              <w:rPr>
                <w:rFonts w:cs="Arial"/>
                <w:color w:val="000000" w:themeColor="text1"/>
              </w:rPr>
            </w:pPr>
          </w:p>
        </w:tc>
        <w:tc>
          <w:tcPr>
            <w:tcW w:w="993" w:type="dxa"/>
          </w:tcPr>
          <w:p w14:paraId="71211CBA" w14:textId="247A3CA3" w:rsidR="00893671" w:rsidRDefault="00893671" w:rsidP="00893671">
            <w:pPr>
              <w:spacing w:line="360" w:lineRule="auto"/>
              <w:ind w:firstLine="0"/>
              <w:rPr>
                <w:rFonts w:cs="Arial"/>
                <w:color w:val="000000" w:themeColor="text1"/>
              </w:rPr>
            </w:pPr>
            <w:r>
              <w:rPr>
                <w:rFonts w:cs="Arial"/>
                <w:color w:val="000000" w:themeColor="text1"/>
              </w:rPr>
              <w:t>27/1</w:t>
            </w:r>
          </w:p>
        </w:tc>
        <w:tc>
          <w:tcPr>
            <w:tcW w:w="1415" w:type="dxa"/>
          </w:tcPr>
          <w:p w14:paraId="1E5803AF" w14:textId="093FBBDE" w:rsidR="00893671" w:rsidRDefault="00893671" w:rsidP="00893671">
            <w:pPr>
              <w:spacing w:line="360" w:lineRule="auto"/>
              <w:rPr>
                <w:rFonts w:cs="Arial"/>
                <w:color w:val="000000" w:themeColor="text1"/>
              </w:rPr>
            </w:pPr>
          </w:p>
        </w:tc>
        <w:tc>
          <w:tcPr>
            <w:tcW w:w="1276" w:type="dxa"/>
          </w:tcPr>
          <w:p w14:paraId="31920AA5" w14:textId="77777777" w:rsidR="00893671" w:rsidRDefault="00893671" w:rsidP="00893671">
            <w:pPr>
              <w:spacing w:line="360" w:lineRule="auto"/>
              <w:rPr>
                <w:rFonts w:cs="Arial"/>
                <w:color w:val="000000" w:themeColor="text1"/>
              </w:rPr>
            </w:pPr>
          </w:p>
        </w:tc>
        <w:tc>
          <w:tcPr>
            <w:tcW w:w="1280" w:type="dxa"/>
            <w:gridSpan w:val="2"/>
          </w:tcPr>
          <w:p w14:paraId="4AAF2D03" w14:textId="77777777" w:rsidR="00893671" w:rsidRDefault="00893671" w:rsidP="00893671">
            <w:pPr>
              <w:spacing w:line="360" w:lineRule="auto"/>
              <w:rPr>
                <w:rFonts w:cs="Arial"/>
                <w:color w:val="000000" w:themeColor="text1"/>
              </w:rPr>
            </w:pPr>
          </w:p>
        </w:tc>
        <w:tc>
          <w:tcPr>
            <w:tcW w:w="2270" w:type="dxa"/>
          </w:tcPr>
          <w:p w14:paraId="3D5EBA76" w14:textId="7941CB7A" w:rsidR="00893671" w:rsidRDefault="000C0E33" w:rsidP="000C0E33">
            <w:pPr>
              <w:spacing w:line="360" w:lineRule="auto"/>
              <w:ind w:firstLine="0"/>
              <w:rPr>
                <w:rFonts w:cs="Arial"/>
                <w:color w:val="000000" w:themeColor="text1"/>
              </w:rPr>
            </w:pPr>
            <w:r w:rsidRPr="00D0357F">
              <w:rPr>
                <w:rFonts w:asciiTheme="minorBidi" w:hAnsiTheme="minorBidi"/>
                <w:color w:val="000000" w:themeColor="text1"/>
                <w:sz w:val="20"/>
                <w:szCs w:val="20"/>
              </w:rPr>
              <w:t>Surface runoff</w:t>
            </w:r>
          </w:p>
        </w:tc>
      </w:tr>
      <w:tr w:rsidR="00893671" w14:paraId="5678433E" w14:textId="77777777" w:rsidTr="00134403">
        <w:tc>
          <w:tcPr>
            <w:tcW w:w="1839" w:type="dxa"/>
            <w:tcBorders>
              <w:right w:val="single" w:sz="4" w:space="0" w:color="auto"/>
            </w:tcBorders>
          </w:tcPr>
          <w:p w14:paraId="5F94E0C8" w14:textId="23965DD3" w:rsidR="00893671" w:rsidRPr="00861AA7" w:rsidRDefault="00893671" w:rsidP="00893671">
            <w:pPr>
              <w:spacing w:line="360" w:lineRule="auto"/>
              <w:rPr>
                <w:rFonts w:ascii="Arial" w:eastAsia="Times New Roman" w:hAnsi="Arial" w:cs="Arial"/>
                <w:b/>
                <w:bCs/>
                <w:color w:val="000000"/>
              </w:rPr>
            </w:pPr>
            <w:r w:rsidRPr="00861AA7">
              <w:rPr>
                <w:rFonts w:ascii="Arial" w:eastAsia="Times New Roman" w:hAnsi="Arial" w:cs="Arial"/>
                <w:b/>
                <w:bCs/>
                <w:color w:val="000000"/>
              </w:rPr>
              <w:t>WF9</w:t>
            </w:r>
          </w:p>
        </w:tc>
        <w:tc>
          <w:tcPr>
            <w:tcW w:w="1281" w:type="dxa"/>
            <w:tcBorders>
              <w:left w:val="single" w:sz="4" w:space="0" w:color="auto"/>
            </w:tcBorders>
          </w:tcPr>
          <w:p w14:paraId="6D8040E1" w14:textId="77777777" w:rsidR="00893671" w:rsidRDefault="00893671" w:rsidP="00893671">
            <w:pPr>
              <w:spacing w:line="360" w:lineRule="auto"/>
              <w:rPr>
                <w:rFonts w:cs="Arial"/>
                <w:color w:val="000000" w:themeColor="text1"/>
              </w:rPr>
            </w:pPr>
          </w:p>
        </w:tc>
        <w:tc>
          <w:tcPr>
            <w:tcW w:w="993" w:type="dxa"/>
          </w:tcPr>
          <w:p w14:paraId="6C45EAFA" w14:textId="4547C485" w:rsidR="00893671" w:rsidRDefault="00893671" w:rsidP="00893671">
            <w:pPr>
              <w:spacing w:line="360" w:lineRule="auto"/>
              <w:ind w:firstLine="0"/>
              <w:rPr>
                <w:rFonts w:cs="Arial"/>
                <w:color w:val="000000" w:themeColor="text1"/>
              </w:rPr>
            </w:pPr>
            <w:r>
              <w:rPr>
                <w:rFonts w:cs="Arial"/>
                <w:color w:val="000000" w:themeColor="text1"/>
              </w:rPr>
              <w:t>27/1</w:t>
            </w:r>
          </w:p>
        </w:tc>
        <w:tc>
          <w:tcPr>
            <w:tcW w:w="1415" w:type="dxa"/>
          </w:tcPr>
          <w:p w14:paraId="515460BF" w14:textId="77777777" w:rsidR="00893671" w:rsidRDefault="00893671" w:rsidP="00893671">
            <w:pPr>
              <w:spacing w:line="360" w:lineRule="auto"/>
              <w:rPr>
                <w:rFonts w:cs="Arial"/>
                <w:color w:val="000000" w:themeColor="text1"/>
              </w:rPr>
            </w:pPr>
          </w:p>
        </w:tc>
        <w:tc>
          <w:tcPr>
            <w:tcW w:w="1276" w:type="dxa"/>
          </w:tcPr>
          <w:p w14:paraId="2D1056D4" w14:textId="77777777" w:rsidR="00893671" w:rsidRDefault="00893671" w:rsidP="00893671">
            <w:pPr>
              <w:spacing w:line="360" w:lineRule="auto"/>
              <w:rPr>
                <w:rFonts w:cs="Arial"/>
                <w:color w:val="000000" w:themeColor="text1"/>
              </w:rPr>
            </w:pPr>
          </w:p>
        </w:tc>
        <w:tc>
          <w:tcPr>
            <w:tcW w:w="1280" w:type="dxa"/>
            <w:gridSpan w:val="2"/>
          </w:tcPr>
          <w:p w14:paraId="66DFDBE1" w14:textId="77777777" w:rsidR="00893671" w:rsidRDefault="00893671" w:rsidP="00893671">
            <w:pPr>
              <w:spacing w:line="360" w:lineRule="auto"/>
              <w:rPr>
                <w:rFonts w:cs="Arial"/>
                <w:color w:val="000000" w:themeColor="text1"/>
              </w:rPr>
            </w:pPr>
          </w:p>
        </w:tc>
        <w:tc>
          <w:tcPr>
            <w:tcW w:w="2270" w:type="dxa"/>
          </w:tcPr>
          <w:p w14:paraId="350330EA" w14:textId="071667B0" w:rsidR="00893671" w:rsidRDefault="000C0E33" w:rsidP="000C0E33">
            <w:pPr>
              <w:spacing w:line="360" w:lineRule="auto"/>
              <w:ind w:firstLine="0"/>
              <w:rPr>
                <w:rFonts w:cs="Arial"/>
                <w:color w:val="000000" w:themeColor="text1"/>
              </w:rPr>
            </w:pPr>
            <w:r w:rsidRPr="00D0357F">
              <w:rPr>
                <w:rFonts w:asciiTheme="minorBidi" w:hAnsiTheme="minorBidi"/>
                <w:color w:val="000000" w:themeColor="text1"/>
                <w:sz w:val="20"/>
                <w:szCs w:val="20"/>
              </w:rPr>
              <w:t>Surface runoff</w:t>
            </w:r>
          </w:p>
        </w:tc>
      </w:tr>
      <w:tr w:rsidR="000C0E33" w14:paraId="3E853C95" w14:textId="77777777" w:rsidTr="00134403">
        <w:tc>
          <w:tcPr>
            <w:tcW w:w="1839" w:type="dxa"/>
            <w:tcBorders>
              <w:right w:val="single" w:sz="4" w:space="0" w:color="auto"/>
            </w:tcBorders>
          </w:tcPr>
          <w:p w14:paraId="5EB8913D" w14:textId="50B2E941" w:rsidR="000C0E33" w:rsidRPr="00861AA7" w:rsidRDefault="000C0E33" w:rsidP="000C0E33">
            <w:pPr>
              <w:spacing w:line="360" w:lineRule="auto"/>
              <w:rPr>
                <w:rFonts w:ascii="Arial" w:eastAsia="Times New Roman" w:hAnsi="Arial" w:cs="Arial"/>
                <w:b/>
                <w:bCs/>
                <w:color w:val="000000"/>
              </w:rPr>
            </w:pPr>
            <w:r w:rsidRPr="00861AA7">
              <w:rPr>
                <w:rFonts w:ascii="Arial" w:eastAsia="Times New Roman" w:hAnsi="Arial" w:cs="Arial"/>
                <w:b/>
                <w:bCs/>
                <w:color w:val="000000"/>
              </w:rPr>
              <w:t>WF10</w:t>
            </w:r>
          </w:p>
        </w:tc>
        <w:tc>
          <w:tcPr>
            <w:tcW w:w="1281" w:type="dxa"/>
            <w:tcBorders>
              <w:left w:val="single" w:sz="4" w:space="0" w:color="auto"/>
            </w:tcBorders>
          </w:tcPr>
          <w:p w14:paraId="69A8CAB1" w14:textId="77777777" w:rsidR="000C0E33" w:rsidRDefault="000C0E33" w:rsidP="000C0E33">
            <w:pPr>
              <w:spacing w:line="360" w:lineRule="auto"/>
              <w:rPr>
                <w:rFonts w:cs="Arial"/>
                <w:color w:val="000000" w:themeColor="text1"/>
              </w:rPr>
            </w:pPr>
          </w:p>
        </w:tc>
        <w:tc>
          <w:tcPr>
            <w:tcW w:w="993" w:type="dxa"/>
          </w:tcPr>
          <w:p w14:paraId="0B74D9F8" w14:textId="7AAB3E3F" w:rsidR="000C0E33" w:rsidRDefault="000C0E33" w:rsidP="000C0E33">
            <w:pPr>
              <w:spacing w:line="360" w:lineRule="auto"/>
              <w:rPr>
                <w:rFonts w:cs="Arial"/>
                <w:color w:val="000000" w:themeColor="text1"/>
              </w:rPr>
            </w:pPr>
          </w:p>
        </w:tc>
        <w:tc>
          <w:tcPr>
            <w:tcW w:w="1415" w:type="dxa"/>
          </w:tcPr>
          <w:p w14:paraId="1CDAC7A0" w14:textId="10086275" w:rsidR="000C0E33" w:rsidRDefault="000C0E33" w:rsidP="000C0E33">
            <w:pPr>
              <w:spacing w:line="360" w:lineRule="auto"/>
              <w:rPr>
                <w:rFonts w:cs="Arial"/>
                <w:color w:val="000000" w:themeColor="text1"/>
              </w:rPr>
            </w:pPr>
            <w:r>
              <w:rPr>
                <w:rFonts w:cs="Arial"/>
                <w:color w:val="000000" w:themeColor="text1"/>
              </w:rPr>
              <w:t>27/1</w:t>
            </w:r>
          </w:p>
        </w:tc>
        <w:tc>
          <w:tcPr>
            <w:tcW w:w="1276" w:type="dxa"/>
          </w:tcPr>
          <w:p w14:paraId="10291860" w14:textId="77777777" w:rsidR="000C0E33" w:rsidRDefault="000C0E33" w:rsidP="000C0E33">
            <w:pPr>
              <w:spacing w:line="360" w:lineRule="auto"/>
              <w:rPr>
                <w:rFonts w:cs="Arial"/>
                <w:color w:val="000000" w:themeColor="text1"/>
              </w:rPr>
            </w:pPr>
          </w:p>
        </w:tc>
        <w:tc>
          <w:tcPr>
            <w:tcW w:w="1280" w:type="dxa"/>
            <w:gridSpan w:val="2"/>
          </w:tcPr>
          <w:p w14:paraId="1398C6C9" w14:textId="77777777" w:rsidR="000C0E33" w:rsidRDefault="000C0E33" w:rsidP="000C0E33">
            <w:pPr>
              <w:spacing w:line="360" w:lineRule="auto"/>
              <w:rPr>
                <w:rFonts w:cs="Arial"/>
                <w:color w:val="000000" w:themeColor="text1"/>
              </w:rPr>
            </w:pPr>
          </w:p>
        </w:tc>
        <w:tc>
          <w:tcPr>
            <w:tcW w:w="2270" w:type="dxa"/>
          </w:tcPr>
          <w:p w14:paraId="670ED16D" w14:textId="448238BC" w:rsidR="000C0E33" w:rsidRDefault="000C0E33" w:rsidP="000C0E33">
            <w:pPr>
              <w:spacing w:line="360" w:lineRule="auto"/>
              <w:ind w:firstLine="0"/>
              <w:rPr>
                <w:rFonts w:cs="Arial"/>
                <w:color w:val="000000" w:themeColor="text1"/>
              </w:rPr>
            </w:pPr>
            <w:r w:rsidRPr="00D0357F">
              <w:rPr>
                <w:rFonts w:asciiTheme="minorBidi" w:hAnsiTheme="minorBidi"/>
                <w:color w:val="000000" w:themeColor="text1"/>
                <w:sz w:val="20"/>
                <w:szCs w:val="20"/>
              </w:rPr>
              <w:t>Secondary channel</w:t>
            </w:r>
          </w:p>
        </w:tc>
      </w:tr>
      <w:tr w:rsidR="000C0E33" w14:paraId="565D3E21" w14:textId="77777777" w:rsidTr="00134403">
        <w:tc>
          <w:tcPr>
            <w:tcW w:w="1839" w:type="dxa"/>
            <w:tcBorders>
              <w:right w:val="single" w:sz="4" w:space="0" w:color="auto"/>
            </w:tcBorders>
          </w:tcPr>
          <w:p w14:paraId="1871EEE2" w14:textId="15894E7A" w:rsidR="000C0E33" w:rsidRPr="00861AA7" w:rsidRDefault="000C0E33" w:rsidP="000C0E33">
            <w:pPr>
              <w:spacing w:line="360" w:lineRule="auto"/>
              <w:rPr>
                <w:rFonts w:ascii="Arial" w:eastAsia="Times New Roman" w:hAnsi="Arial" w:cs="Arial"/>
                <w:b/>
                <w:bCs/>
                <w:color w:val="000000"/>
              </w:rPr>
            </w:pPr>
            <w:r w:rsidRPr="00861AA7">
              <w:rPr>
                <w:rFonts w:ascii="Arial" w:eastAsia="Times New Roman" w:hAnsi="Arial" w:cs="Arial"/>
                <w:b/>
                <w:bCs/>
                <w:color w:val="000000"/>
              </w:rPr>
              <w:t>WF12</w:t>
            </w:r>
          </w:p>
        </w:tc>
        <w:tc>
          <w:tcPr>
            <w:tcW w:w="1281" w:type="dxa"/>
            <w:tcBorders>
              <w:left w:val="single" w:sz="4" w:space="0" w:color="auto"/>
            </w:tcBorders>
          </w:tcPr>
          <w:p w14:paraId="65E603E7" w14:textId="77777777" w:rsidR="000C0E33" w:rsidRDefault="000C0E33" w:rsidP="000C0E33">
            <w:pPr>
              <w:spacing w:line="360" w:lineRule="auto"/>
              <w:rPr>
                <w:rFonts w:cs="Arial"/>
                <w:color w:val="000000" w:themeColor="text1"/>
              </w:rPr>
            </w:pPr>
          </w:p>
        </w:tc>
        <w:tc>
          <w:tcPr>
            <w:tcW w:w="993" w:type="dxa"/>
          </w:tcPr>
          <w:p w14:paraId="4430B0C6" w14:textId="77777777" w:rsidR="000C0E33" w:rsidRDefault="000C0E33" w:rsidP="000C0E33">
            <w:pPr>
              <w:spacing w:line="360" w:lineRule="auto"/>
              <w:rPr>
                <w:rFonts w:cs="Arial"/>
                <w:color w:val="000000" w:themeColor="text1"/>
              </w:rPr>
            </w:pPr>
          </w:p>
        </w:tc>
        <w:tc>
          <w:tcPr>
            <w:tcW w:w="1415" w:type="dxa"/>
          </w:tcPr>
          <w:p w14:paraId="1AFA7F70" w14:textId="69F427C6" w:rsidR="000C0E33" w:rsidRDefault="000C0E33" w:rsidP="000C0E33">
            <w:pPr>
              <w:spacing w:line="360" w:lineRule="auto"/>
              <w:rPr>
                <w:rFonts w:cs="Arial"/>
                <w:color w:val="000000" w:themeColor="text1"/>
              </w:rPr>
            </w:pPr>
            <w:r>
              <w:rPr>
                <w:rFonts w:cs="Arial"/>
                <w:color w:val="000000" w:themeColor="text1"/>
              </w:rPr>
              <w:t>27/1</w:t>
            </w:r>
          </w:p>
        </w:tc>
        <w:tc>
          <w:tcPr>
            <w:tcW w:w="1276" w:type="dxa"/>
          </w:tcPr>
          <w:p w14:paraId="16F7A78F" w14:textId="77777777" w:rsidR="000C0E33" w:rsidRDefault="000C0E33" w:rsidP="000C0E33">
            <w:pPr>
              <w:spacing w:line="360" w:lineRule="auto"/>
              <w:rPr>
                <w:rFonts w:cs="Arial"/>
                <w:color w:val="000000" w:themeColor="text1"/>
              </w:rPr>
            </w:pPr>
          </w:p>
        </w:tc>
        <w:tc>
          <w:tcPr>
            <w:tcW w:w="1280" w:type="dxa"/>
            <w:gridSpan w:val="2"/>
          </w:tcPr>
          <w:p w14:paraId="35E3D172" w14:textId="77777777" w:rsidR="000C0E33" w:rsidRDefault="000C0E33" w:rsidP="000C0E33">
            <w:pPr>
              <w:spacing w:line="360" w:lineRule="auto"/>
              <w:rPr>
                <w:rFonts w:cs="Arial"/>
                <w:color w:val="000000" w:themeColor="text1"/>
              </w:rPr>
            </w:pPr>
          </w:p>
        </w:tc>
        <w:tc>
          <w:tcPr>
            <w:tcW w:w="2270" w:type="dxa"/>
          </w:tcPr>
          <w:p w14:paraId="7FE6DA9A" w14:textId="5C2FFBBC" w:rsidR="000C0E33" w:rsidRDefault="000C0E33" w:rsidP="000C0E33">
            <w:pPr>
              <w:spacing w:line="360" w:lineRule="auto"/>
              <w:ind w:firstLine="0"/>
              <w:rPr>
                <w:rFonts w:cs="Arial"/>
                <w:color w:val="000000" w:themeColor="text1"/>
              </w:rPr>
            </w:pPr>
            <w:r w:rsidRPr="00D0357F">
              <w:rPr>
                <w:rFonts w:asciiTheme="minorBidi" w:hAnsiTheme="minorBidi"/>
                <w:color w:val="000000" w:themeColor="text1"/>
                <w:sz w:val="20"/>
                <w:szCs w:val="20"/>
              </w:rPr>
              <w:t>Secondary channel</w:t>
            </w:r>
          </w:p>
        </w:tc>
      </w:tr>
      <w:tr w:rsidR="000C0E33" w14:paraId="46E6BD53" w14:textId="77777777" w:rsidTr="00134403">
        <w:tc>
          <w:tcPr>
            <w:tcW w:w="1839" w:type="dxa"/>
            <w:tcBorders>
              <w:right w:val="single" w:sz="4" w:space="0" w:color="auto"/>
            </w:tcBorders>
          </w:tcPr>
          <w:p w14:paraId="52255F50" w14:textId="29E8AAE4" w:rsidR="000C0E33" w:rsidRPr="00861AA7" w:rsidRDefault="000C0E33" w:rsidP="000C0E33">
            <w:pPr>
              <w:spacing w:line="360" w:lineRule="auto"/>
              <w:rPr>
                <w:rFonts w:ascii="Arial" w:eastAsia="Times New Roman" w:hAnsi="Arial" w:cs="Arial"/>
                <w:b/>
                <w:bCs/>
                <w:color w:val="000000"/>
              </w:rPr>
            </w:pPr>
            <w:r w:rsidRPr="00861AA7">
              <w:rPr>
                <w:rFonts w:ascii="Arial" w:eastAsia="Times New Roman" w:hAnsi="Arial" w:cs="Arial"/>
                <w:b/>
                <w:bCs/>
                <w:color w:val="000000"/>
              </w:rPr>
              <w:t>POWF14</w:t>
            </w:r>
          </w:p>
        </w:tc>
        <w:tc>
          <w:tcPr>
            <w:tcW w:w="1281" w:type="dxa"/>
            <w:tcBorders>
              <w:left w:val="single" w:sz="4" w:space="0" w:color="auto"/>
            </w:tcBorders>
          </w:tcPr>
          <w:p w14:paraId="7EC66C68" w14:textId="77777777" w:rsidR="000C0E33" w:rsidRDefault="000C0E33" w:rsidP="000C0E33">
            <w:pPr>
              <w:spacing w:line="360" w:lineRule="auto"/>
              <w:rPr>
                <w:rFonts w:cs="Arial"/>
                <w:color w:val="000000" w:themeColor="text1"/>
              </w:rPr>
            </w:pPr>
          </w:p>
        </w:tc>
        <w:tc>
          <w:tcPr>
            <w:tcW w:w="993" w:type="dxa"/>
          </w:tcPr>
          <w:p w14:paraId="1D39C4A6" w14:textId="1D8D5C8E" w:rsidR="000C0E33" w:rsidRDefault="000C0E33" w:rsidP="000C0E33">
            <w:pPr>
              <w:spacing w:line="360" w:lineRule="auto"/>
              <w:ind w:firstLine="0"/>
              <w:rPr>
                <w:rFonts w:cs="Arial"/>
                <w:color w:val="000000" w:themeColor="text1"/>
              </w:rPr>
            </w:pPr>
            <w:r>
              <w:rPr>
                <w:rFonts w:cs="Arial"/>
                <w:color w:val="000000" w:themeColor="text1"/>
              </w:rPr>
              <w:t>27/1</w:t>
            </w:r>
          </w:p>
        </w:tc>
        <w:tc>
          <w:tcPr>
            <w:tcW w:w="1415" w:type="dxa"/>
          </w:tcPr>
          <w:p w14:paraId="4C39D950" w14:textId="76563E92" w:rsidR="000C0E33" w:rsidRDefault="000C0E33" w:rsidP="000C0E33">
            <w:pPr>
              <w:spacing w:line="360" w:lineRule="auto"/>
              <w:rPr>
                <w:rFonts w:cs="Arial"/>
                <w:color w:val="000000" w:themeColor="text1"/>
              </w:rPr>
            </w:pPr>
          </w:p>
        </w:tc>
        <w:tc>
          <w:tcPr>
            <w:tcW w:w="1276" w:type="dxa"/>
          </w:tcPr>
          <w:p w14:paraId="6252B710" w14:textId="77777777" w:rsidR="000C0E33" w:rsidRDefault="000C0E33" w:rsidP="000C0E33">
            <w:pPr>
              <w:spacing w:line="360" w:lineRule="auto"/>
              <w:rPr>
                <w:rFonts w:cs="Arial"/>
                <w:color w:val="000000" w:themeColor="text1"/>
              </w:rPr>
            </w:pPr>
          </w:p>
        </w:tc>
        <w:tc>
          <w:tcPr>
            <w:tcW w:w="1280" w:type="dxa"/>
            <w:gridSpan w:val="2"/>
          </w:tcPr>
          <w:p w14:paraId="1A45DB53" w14:textId="77777777" w:rsidR="000C0E33" w:rsidRDefault="000C0E33" w:rsidP="000C0E33">
            <w:pPr>
              <w:spacing w:line="360" w:lineRule="auto"/>
              <w:rPr>
                <w:rFonts w:cs="Arial"/>
                <w:color w:val="000000" w:themeColor="text1"/>
              </w:rPr>
            </w:pPr>
          </w:p>
        </w:tc>
        <w:tc>
          <w:tcPr>
            <w:tcW w:w="2270" w:type="dxa"/>
          </w:tcPr>
          <w:p w14:paraId="04FBB1F5" w14:textId="73DC5379" w:rsidR="000C0E33" w:rsidRDefault="000C0E33" w:rsidP="000C0E33">
            <w:pPr>
              <w:spacing w:line="360" w:lineRule="auto"/>
              <w:ind w:firstLine="0"/>
              <w:rPr>
                <w:rFonts w:cs="Arial"/>
                <w:color w:val="000000" w:themeColor="text1"/>
              </w:rPr>
            </w:pPr>
            <w:r w:rsidRPr="009D726C">
              <w:rPr>
                <w:rFonts w:asciiTheme="minorBidi" w:hAnsiTheme="minorBidi"/>
                <w:color w:val="000000" w:themeColor="text1"/>
                <w:sz w:val="20"/>
                <w:szCs w:val="20"/>
              </w:rPr>
              <w:t xml:space="preserve">Surface runoff, </w:t>
            </w:r>
            <w:r>
              <w:rPr>
                <w:rFonts w:asciiTheme="minorBidi" w:hAnsiTheme="minorBidi"/>
                <w:color w:val="000000" w:themeColor="text1"/>
                <w:sz w:val="20"/>
                <w:szCs w:val="20"/>
              </w:rPr>
              <w:t>oni</w:t>
            </w:r>
            <w:r w:rsidRPr="009D726C">
              <w:rPr>
                <w:rFonts w:asciiTheme="minorBidi" w:hAnsiTheme="minorBidi"/>
                <w:color w:val="000000" w:themeColor="text1"/>
                <w:sz w:val="20"/>
                <w:szCs w:val="20"/>
              </w:rPr>
              <w:t>on field</w:t>
            </w:r>
          </w:p>
        </w:tc>
      </w:tr>
      <w:tr w:rsidR="000C0E33" w14:paraId="4E514536" w14:textId="77777777" w:rsidTr="00134403">
        <w:tc>
          <w:tcPr>
            <w:tcW w:w="1839" w:type="dxa"/>
            <w:tcBorders>
              <w:right w:val="single" w:sz="4" w:space="0" w:color="auto"/>
            </w:tcBorders>
          </w:tcPr>
          <w:p w14:paraId="1CF9F145" w14:textId="791524C1" w:rsidR="000C0E33" w:rsidRPr="00861AA7" w:rsidRDefault="000C0E33" w:rsidP="000C0E33">
            <w:pPr>
              <w:spacing w:line="360" w:lineRule="auto"/>
              <w:rPr>
                <w:rFonts w:ascii="Arial" w:eastAsia="Times New Roman" w:hAnsi="Arial" w:cs="Arial"/>
                <w:b/>
                <w:bCs/>
                <w:color w:val="000000"/>
              </w:rPr>
            </w:pPr>
            <w:r w:rsidRPr="00861AA7">
              <w:rPr>
                <w:rFonts w:ascii="Arial" w:eastAsia="Times New Roman" w:hAnsi="Arial" w:cs="Arial"/>
                <w:b/>
                <w:bCs/>
                <w:color w:val="000000"/>
              </w:rPr>
              <w:t>WF15</w:t>
            </w:r>
          </w:p>
        </w:tc>
        <w:tc>
          <w:tcPr>
            <w:tcW w:w="1281" w:type="dxa"/>
            <w:tcBorders>
              <w:left w:val="single" w:sz="4" w:space="0" w:color="auto"/>
            </w:tcBorders>
          </w:tcPr>
          <w:p w14:paraId="3BA9AEEC" w14:textId="77777777" w:rsidR="000C0E33" w:rsidRDefault="000C0E33" w:rsidP="000C0E33">
            <w:pPr>
              <w:spacing w:line="360" w:lineRule="auto"/>
              <w:rPr>
                <w:rFonts w:cs="Arial"/>
                <w:color w:val="000000" w:themeColor="text1"/>
              </w:rPr>
            </w:pPr>
          </w:p>
        </w:tc>
        <w:tc>
          <w:tcPr>
            <w:tcW w:w="993" w:type="dxa"/>
          </w:tcPr>
          <w:p w14:paraId="77A858D1" w14:textId="084641A8" w:rsidR="000C0E33" w:rsidRDefault="000C0E33" w:rsidP="000C0E33">
            <w:pPr>
              <w:spacing w:line="360" w:lineRule="auto"/>
              <w:ind w:firstLine="0"/>
              <w:rPr>
                <w:rFonts w:cs="Arial"/>
                <w:color w:val="000000" w:themeColor="text1"/>
              </w:rPr>
            </w:pPr>
            <w:r>
              <w:rPr>
                <w:rFonts w:cs="Arial"/>
                <w:color w:val="000000" w:themeColor="text1"/>
              </w:rPr>
              <w:t>27/1</w:t>
            </w:r>
          </w:p>
        </w:tc>
        <w:tc>
          <w:tcPr>
            <w:tcW w:w="1415" w:type="dxa"/>
          </w:tcPr>
          <w:p w14:paraId="106435E7" w14:textId="77777777" w:rsidR="000C0E33" w:rsidRDefault="000C0E33" w:rsidP="000C0E33">
            <w:pPr>
              <w:spacing w:line="360" w:lineRule="auto"/>
              <w:rPr>
                <w:rFonts w:cs="Arial"/>
                <w:color w:val="000000" w:themeColor="text1"/>
              </w:rPr>
            </w:pPr>
          </w:p>
        </w:tc>
        <w:tc>
          <w:tcPr>
            <w:tcW w:w="1276" w:type="dxa"/>
          </w:tcPr>
          <w:p w14:paraId="6F7488A7" w14:textId="77777777" w:rsidR="000C0E33" w:rsidRDefault="000C0E33" w:rsidP="000C0E33">
            <w:pPr>
              <w:spacing w:line="360" w:lineRule="auto"/>
              <w:rPr>
                <w:rFonts w:cs="Arial"/>
                <w:color w:val="000000" w:themeColor="text1"/>
              </w:rPr>
            </w:pPr>
          </w:p>
        </w:tc>
        <w:tc>
          <w:tcPr>
            <w:tcW w:w="1280" w:type="dxa"/>
            <w:gridSpan w:val="2"/>
          </w:tcPr>
          <w:p w14:paraId="64AB4F2C" w14:textId="77777777" w:rsidR="000C0E33" w:rsidRDefault="000C0E33" w:rsidP="000C0E33">
            <w:pPr>
              <w:spacing w:line="360" w:lineRule="auto"/>
              <w:rPr>
                <w:rFonts w:cs="Arial"/>
                <w:color w:val="000000" w:themeColor="text1"/>
              </w:rPr>
            </w:pPr>
          </w:p>
        </w:tc>
        <w:tc>
          <w:tcPr>
            <w:tcW w:w="2270" w:type="dxa"/>
          </w:tcPr>
          <w:p w14:paraId="1B094964" w14:textId="692EDC3D" w:rsidR="000C0E33" w:rsidRPr="001C3100" w:rsidRDefault="001C3100" w:rsidP="001C3100">
            <w:pPr>
              <w:spacing w:line="360" w:lineRule="auto"/>
              <w:ind w:firstLine="0"/>
              <w:rPr>
                <w:rFonts w:asciiTheme="minorBidi" w:hAnsiTheme="minorBidi"/>
                <w:color w:val="000000" w:themeColor="text1"/>
                <w:sz w:val="20"/>
                <w:szCs w:val="20"/>
              </w:rPr>
            </w:pPr>
            <w:r w:rsidRPr="001C3100">
              <w:rPr>
                <w:rFonts w:asciiTheme="minorBidi" w:hAnsiTheme="minorBidi"/>
                <w:color w:val="000000" w:themeColor="text1"/>
                <w:sz w:val="20"/>
                <w:szCs w:val="20"/>
              </w:rPr>
              <w:t>Surface runoff</w:t>
            </w:r>
          </w:p>
        </w:tc>
      </w:tr>
      <w:tr w:rsidR="000C0E33" w14:paraId="58C15FB4" w14:textId="77777777" w:rsidTr="00134403">
        <w:tc>
          <w:tcPr>
            <w:tcW w:w="1839" w:type="dxa"/>
            <w:tcBorders>
              <w:right w:val="single" w:sz="4" w:space="0" w:color="auto"/>
            </w:tcBorders>
          </w:tcPr>
          <w:p w14:paraId="1ED91830" w14:textId="2F1A25E3" w:rsidR="000C0E33" w:rsidRPr="00861AA7" w:rsidRDefault="000C0E33" w:rsidP="000C0E33">
            <w:pPr>
              <w:spacing w:line="360" w:lineRule="auto"/>
              <w:rPr>
                <w:rFonts w:ascii="Arial" w:eastAsia="Times New Roman" w:hAnsi="Arial" w:cs="Arial"/>
                <w:b/>
                <w:bCs/>
                <w:color w:val="000000"/>
              </w:rPr>
            </w:pPr>
            <w:r w:rsidRPr="00861AA7">
              <w:rPr>
                <w:rFonts w:ascii="Arial" w:eastAsia="Times New Roman" w:hAnsi="Arial" w:cs="Arial"/>
                <w:b/>
                <w:bCs/>
                <w:color w:val="000000"/>
              </w:rPr>
              <w:t>WF16</w:t>
            </w:r>
          </w:p>
        </w:tc>
        <w:tc>
          <w:tcPr>
            <w:tcW w:w="1281" w:type="dxa"/>
            <w:tcBorders>
              <w:left w:val="single" w:sz="4" w:space="0" w:color="auto"/>
            </w:tcBorders>
          </w:tcPr>
          <w:p w14:paraId="0981AEAD" w14:textId="77777777" w:rsidR="000C0E33" w:rsidRDefault="000C0E33" w:rsidP="000C0E33">
            <w:pPr>
              <w:spacing w:line="360" w:lineRule="auto"/>
              <w:rPr>
                <w:rFonts w:cs="Arial"/>
                <w:color w:val="000000" w:themeColor="text1"/>
              </w:rPr>
            </w:pPr>
          </w:p>
        </w:tc>
        <w:tc>
          <w:tcPr>
            <w:tcW w:w="993" w:type="dxa"/>
          </w:tcPr>
          <w:p w14:paraId="4F16D007" w14:textId="192C3D66" w:rsidR="000C0E33" w:rsidRDefault="000C0E33" w:rsidP="000C0E33">
            <w:pPr>
              <w:spacing w:line="360" w:lineRule="auto"/>
              <w:rPr>
                <w:rFonts w:cs="Arial"/>
                <w:color w:val="000000" w:themeColor="text1"/>
              </w:rPr>
            </w:pPr>
          </w:p>
        </w:tc>
        <w:tc>
          <w:tcPr>
            <w:tcW w:w="1415" w:type="dxa"/>
          </w:tcPr>
          <w:p w14:paraId="39378AB0" w14:textId="1F87EB37" w:rsidR="000C0E33" w:rsidRDefault="000C0E33" w:rsidP="000C0E33">
            <w:pPr>
              <w:spacing w:line="360" w:lineRule="auto"/>
              <w:rPr>
                <w:rFonts w:cs="Arial"/>
                <w:color w:val="000000" w:themeColor="text1"/>
              </w:rPr>
            </w:pPr>
            <w:r>
              <w:rPr>
                <w:rFonts w:cs="Arial"/>
                <w:color w:val="000000" w:themeColor="text1"/>
              </w:rPr>
              <w:t>27/1</w:t>
            </w:r>
          </w:p>
        </w:tc>
        <w:tc>
          <w:tcPr>
            <w:tcW w:w="1276" w:type="dxa"/>
          </w:tcPr>
          <w:p w14:paraId="22D05C3A" w14:textId="77777777" w:rsidR="000C0E33" w:rsidRDefault="000C0E33" w:rsidP="000C0E33">
            <w:pPr>
              <w:spacing w:line="360" w:lineRule="auto"/>
              <w:rPr>
                <w:rFonts w:cs="Arial"/>
                <w:color w:val="000000" w:themeColor="text1"/>
              </w:rPr>
            </w:pPr>
          </w:p>
        </w:tc>
        <w:tc>
          <w:tcPr>
            <w:tcW w:w="1280" w:type="dxa"/>
            <w:gridSpan w:val="2"/>
          </w:tcPr>
          <w:p w14:paraId="2E6EF231" w14:textId="77777777" w:rsidR="000C0E33" w:rsidRDefault="000C0E33" w:rsidP="000C0E33">
            <w:pPr>
              <w:spacing w:line="360" w:lineRule="auto"/>
              <w:rPr>
                <w:rFonts w:cs="Arial"/>
                <w:color w:val="000000" w:themeColor="text1"/>
              </w:rPr>
            </w:pPr>
          </w:p>
        </w:tc>
        <w:tc>
          <w:tcPr>
            <w:tcW w:w="2270" w:type="dxa"/>
          </w:tcPr>
          <w:p w14:paraId="714E0276" w14:textId="0075A02D" w:rsidR="000C0E33" w:rsidRPr="001C3100" w:rsidRDefault="001C3100" w:rsidP="001C3100">
            <w:pPr>
              <w:spacing w:line="360" w:lineRule="auto"/>
              <w:ind w:firstLine="0"/>
              <w:rPr>
                <w:rFonts w:asciiTheme="minorBidi" w:hAnsiTheme="minorBidi"/>
                <w:color w:val="000000" w:themeColor="text1"/>
                <w:sz w:val="20"/>
                <w:szCs w:val="20"/>
              </w:rPr>
            </w:pPr>
            <w:r>
              <w:rPr>
                <w:rFonts w:asciiTheme="minorBidi" w:hAnsiTheme="minorBidi"/>
                <w:color w:val="000000" w:themeColor="text1"/>
                <w:sz w:val="20"/>
                <w:szCs w:val="20"/>
              </w:rPr>
              <w:t>Secondary channel</w:t>
            </w:r>
          </w:p>
        </w:tc>
      </w:tr>
      <w:tr w:rsidR="000C0E33" w14:paraId="565A2DDC" w14:textId="77777777" w:rsidTr="00134403">
        <w:tc>
          <w:tcPr>
            <w:tcW w:w="1839" w:type="dxa"/>
            <w:tcBorders>
              <w:right w:val="single" w:sz="4" w:space="0" w:color="auto"/>
            </w:tcBorders>
          </w:tcPr>
          <w:p w14:paraId="0D815988" w14:textId="630AD7A9" w:rsidR="000C0E33" w:rsidRPr="00861AA7" w:rsidRDefault="000C0E33" w:rsidP="000C0E33">
            <w:pPr>
              <w:spacing w:line="360" w:lineRule="auto"/>
              <w:rPr>
                <w:rFonts w:ascii="Arial" w:eastAsia="Times New Roman" w:hAnsi="Arial" w:cs="Arial"/>
                <w:b/>
                <w:bCs/>
                <w:color w:val="000000"/>
              </w:rPr>
            </w:pPr>
            <w:r w:rsidRPr="00861AA7">
              <w:rPr>
                <w:rFonts w:ascii="Arial" w:eastAsia="Times New Roman" w:hAnsi="Arial" w:cs="Arial"/>
                <w:b/>
                <w:bCs/>
                <w:color w:val="000000"/>
              </w:rPr>
              <w:t>WF17</w:t>
            </w:r>
          </w:p>
        </w:tc>
        <w:tc>
          <w:tcPr>
            <w:tcW w:w="1281" w:type="dxa"/>
            <w:tcBorders>
              <w:left w:val="single" w:sz="4" w:space="0" w:color="auto"/>
            </w:tcBorders>
          </w:tcPr>
          <w:p w14:paraId="3654616A" w14:textId="77777777" w:rsidR="000C0E33" w:rsidRDefault="000C0E33" w:rsidP="000C0E33">
            <w:pPr>
              <w:spacing w:line="360" w:lineRule="auto"/>
              <w:rPr>
                <w:rFonts w:cs="Arial"/>
                <w:color w:val="000000" w:themeColor="text1"/>
              </w:rPr>
            </w:pPr>
          </w:p>
        </w:tc>
        <w:tc>
          <w:tcPr>
            <w:tcW w:w="993" w:type="dxa"/>
          </w:tcPr>
          <w:p w14:paraId="5E2A0363" w14:textId="77777777" w:rsidR="000C0E33" w:rsidRDefault="000C0E33" w:rsidP="000C0E33">
            <w:pPr>
              <w:spacing w:line="360" w:lineRule="auto"/>
              <w:rPr>
                <w:rFonts w:cs="Arial"/>
                <w:color w:val="000000" w:themeColor="text1"/>
              </w:rPr>
            </w:pPr>
          </w:p>
        </w:tc>
        <w:tc>
          <w:tcPr>
            <w:tcW w:w="1415" w:type="dxa"/>
          </w:tcPr>
          <w:p w14:paraId="0CD0CBAD" w14:textId="0C0D326C" w:rsidR="000C0E33" w:rsidRDefault="000C0E33" w:rsidP="000C0E33">
            <w:pPr>
              <w:spacing w:line="360" w:lineRule="auto"/>
              <w:rPr>
                <w:rFonts w:cs="Arial"/>
                <w:color w:val="000000" w:themeColor="text1"/>
              </w:rPr>
            </w:pPr>
            <w:r>
              <w:rPr>
                <w:rFonts w:cs="Arial"/>
                <w:color w:val="000000" w:themeColor="text1"/>
              </w:rPr>
              <w:t>27/1</w:t>
            </w:r>
          </w:p>
        </w:tc>
        <w:tc>
          <w:tcPr>
            <w:tcW w:w="1276" w:type="dxa"/>
          </w:tcPr>
          <w:p w14:paraId="4122761A" w14:textId="77777777" w:rsidR="000C0E33" w:rsidRDefault="000C0E33" w:rsidP="000C0E33">
            <w:pPr>
              <w:spacing w:line="360" w:lineRule="auto"/>
              <w:rPr>
                <w:rFonts w:cs="Arial"/>
                <w:color w:val="000000" w:themeColor="text1"/>
              </w:rPr>
            </w:pPr>
          </w:p>
        </w:tc>
        <w:tc>
          <w:tcPr>
            <w:tcW w:w="1280" w:type="dxa"/>
            <w:gridSpan w:val="2"/>
          </w:tcPr>
          <w:p w14:paraId="62199D82" w14:textId="77777777" w:rsidR="000C0E33" w:rsidRDefault="000C0E33" w:rsidP="000C0E33">
            <w:pPr>
              <w:spacing w:line="360" w:lineRule="auto"/>
              <w:rPr>
                <w:rFonts w:cs="Arial"/>
                <w:color w:val="000000" w:themeColor="text1"/>
              </w:rPr>
            </w:pPr>
          </w:p>
        </w:tc>
        <w:tc>
          <w:tcPr>
            <w:tcW w:w="2270" w:type="dxa"/>
          </w:tcPr>
          <w:p w14:paraId="0BBC6ACF" w14:textId="1E067282" w:rsidR="000C0E33" w:rsidRDefault="001C3100" w:rsidP="001C3100">
            <w:pPr>
              <w:spacing w:line="360" w:lineRule="auto"/>
              <w:ind w:firstLine="0"/>
              <w:rPr>
                <w:rFonts w:cs="Arial"/>
                <w:color w:val="000000" w:themeColor="text1"/>
              </w:rPr>
            </w:pPr>
            <w:r>
              <w:rPr>
                <w:rFonts w:asciiTheme="minorBidi" w:hAnsiTheme="minorBidi"/>
                <w:color w:val="000000" w:themeColor="text1"/>
                <w:sz w:val="20"/>
                <w:szCs w:val="20"/>
              </w:rPr>
              <w:t>Secondary channel</w:t>
            </w:r>
          </w:p>
        </w:tc>
      </w:tr>
      <w:tr w:rsidR="000C0E33" w14:paraId="716323CB" w14:textId="77777777" w:rsidTr="00134403">
        <w:tc>
          <w:tcPr>
            <w:tcW w:w="1839" w:type="dxa"/>
            <w:tcBorders>
              <w:right w:val="single" w:sz="4" w:space="0" w:color="auto"/>
            </w:tcBorders>
          </w:tcPr>
          <w:p w14:paraId="5C9E46A2" w14:textId="2869502F" w:rsidR="000C0E33" w:rsidRPr="00861AA7" w:rsidRDefault="000C0E33" w:rsidP="000C0E33">
            <w:pPr>
              <w:spacing w:line="360" w:lineRule="auto"/>
              <w:rPr>
                <w:rFonts w:ascii="Arial" w:eastAsia="Times New Roman" w:hAnsi="Arial" w:cs="Arial"/>
                <w:b/>
                <w:bCs/>
                <w:color w:val="000000"/>
              </w:rPr>
            </w:pPr>
            <w:r w:rsidRPr="00861AA7">
              <w:rPr>
                <w:rFonts w:ascii="Arial" w:eastAsia="Times New Roman" w:hAnsi="Arial" w:cs="Arial"/>
                <w:b/>
                <w:bCs/>
                <w:color w:val="000000"/>
              </w:rPr>
              <w:lastRenderedPageBreak/>
              <w:t>2WF18</w:t>
            </w:r>
          </w:p>
        </w:tc>
        <w:tc>
          <w:tcPr>
            <w:tcW w:w="1281" w:type="dxa"/>
            <w:tcBorders>
              <w:left w:val="single" w:sz="4" w:space="0" w:color="auto"/>
            </w:tcBorders>
          </w:tcPr>
          <w:p w14:paraId="3F089C67" w14:textId="77777777" w:rsidR="000C0E33" w:rsidRDefault="000C0E33" w:rsidP="000C0E33">
            <w:pPr>
              <w:spacing w:line="360" w:lineRule="auto"/>
              <w:rPr>
                <w:rFonts w:cs="Arial"/>
                <w:color w:val="000000" w:themeColor="text1"/>
              </w:rPr>
            </w:pPr>
          </w:p>
        </w:tc>
        <w:tc>
          <w:tcPr>
            <w:tcW w:w="993" w:type="dxa"/>
          </w:tcPr>
          <w:p w14:paraId="4864F64E" w14:textId="77777777" w:rsidR="000C0E33" w:rsidRDefault="000C0E33" w:rsidP="000C0E33">
            <w:pPr>
              <w:spacing w:line="360" w:lineRule="auto"/>
              <w:rPr>
                <w:rFonts w:cs="Arial"/>
                <w:color w:val="000000" w:themeColor="text1"/>
              </w:rPr>
            </w:pPr>
          </w:p>
        </w:tc>
        <w:tc>
          <w:tcPr>
            <w:tcW w:w="1415" w:type="dxa"/>
          </w:tcPr>
          <w:p w14:paraId="6449F4D6" w14:textId="2B55403E" w:rsidR="000C0E33" w:rsidRDefault="000C0E33" w:rsidP="000C0E33">
            <w:pPr>
              <w:spacing w:line="360" w:lineRule="auto"/>
              <w:rPr>
                <w:rFonts w:cs="Arial"/>
                <w:color w:val="000000" w:themeColor="text1"/>
              </w:rPr>
            </w:pPr>
            <w:r>
              <w:rPr>
                <w:rFonts w:cs="Arial"/>
                <w:color w:val="000000" w:themeColor="text1"/>
              </w:rPr>
              <w:t>27/1</w:t>
            </w:r>
          </w:p>
        </w:tc>
        <w:tc>
          <w:tcPr>
            <w:tcW w:w="1276" w:type="dxa"/>
          </w:tcPr>
          <w:p w14:paraId="0442A22B" w14:textId="77777777" w:rsidR="000C0E33" w:rsidRDefault="000C0E33" w:rsidP="000C0E33">
            <w:pPr>
              <w:spacing w:line="360" w:lineRule="auto"/>
              <w:rPr>
                <w:rFonts w:cs="Arial"/>
                <w:color w:val="000000" w:themeColor="text1"/>
              </w:rPr>
            </w:pPr>
          </w:p>
        </w:tc>
        <w:tc>
          <w:tcPr>
            <w:tcW w:w="1280" w:type="dxa"/>
            <w:gridSpan w:val="2"/>
          </w:tcPr>
          <w:p w14:paraId="0B53F8BB" w14:textId="77777777" w:rsidR="000C0E33" w:rsidRDefault="000C0E33" w:rsidP="000C0E33">
            <w:pPr>
              <w:spacing w:line="360" w:lineRule="auto"/>
              <w:rPr>
                <w:rFonts w:cs="Arial"/>
                <w:color w:val="000000" w:themeColor="text1"/>
              </w:rPr>
            </w:pPr>
          </w:p>
        </w:tc>
        <w:tc>
          <w:tcPr>
            <w:tcW w:w="2270" w:type="dxa"/>
          </w:tcPr>
          <w:p w14:paraId="2F79DEBF" w14:textId="058D9630" w:rsidR="000C0E33" w:rsidRDefault="00C73D5C" w:rsidP="001C3100">
            <w:pPr>
              <w:spacing w:line="360" w:lineRule="auto"/>
              <w:ind w:firstLine="0"/>
              <w:rPr>
                <w:rFonts w:cs="Arial"/>
                <w:color w:val="000000" w:themeColor="text1"/>
              </w:rPr>
            </w:pPr>
            <w:r>
              <w:rPr>
                <w:rFonts w:asciiTheme="minorBidi" w:hAnsiTheme="minorBidi"/>
                <w:color w:val="000000" w:themeColor="text1"/>
                <w:sz w:val="20"/>
                <w:szCs w:val="20"/>
              </w:rPr>
              <w:t>Prima</w:t>
            </w:r>
            <w:r w:rsidR="001C3100">
              <w:rPr>
                <w:rFonts w:asciiTheme="minorBidi" w:hAnsiTheme="minorBidi"/>
                <w:color w:val="000000" w:themeColor="text1"/>
                <w:sz w:val="20"/>
                <w:szCs w:val="20"/>
              </w:rPr>
              <w:t>ry channel</w:t>
            </w:r>
          </w:p>
        </w:tc>
      </w:tr>
      <w:tr w:rsidR="000C0E33" w14:paraId="0A1BD9BA" w14:textId="77777777" w:rsidTr="00134403">
        <w:tc>
          <w:tcPr>
            <w:tcW w:w="1839" w:type="dxa"/>
            <w:tcBorders>
              <w:right w:val="single" w:sz="4" w:space="0" w:color="auto"/>
            </w:tcBorders>
          </w:tcPr>
          <w:p w14:paraId="03611DDB" w14:textId="2D3468AB" w:rsidR="000C0E33" w:rsidRPr="00861AA7" w:rsidRDefault="000C0E33" w:rsidP="000C0E33">
            <w:pPr>
              <w:spacing w:line="360" w:lineRule="auto"/>
              <w:rPr>
                <w:rFonts w:ascii="Arial" w:eastAsia="Times New Roman" w:hAnsi="Arial" w:cs="Arial"/>
                <w:b/>
                <w:bCs/>
                <w:color w:val="000000"/>
              </w:rPr>
            </w:pPr>
            <w:r w:rsidRPr="00861AA7">
              <w:rPr>
                <w:rFonts w:ascii="Arial" w:eastAsia="Times New Roman" w:hAnsi="Arial" w:cs="Arial"/>
                <w:b/>
                <w:bCs/>
                <w:color w:val="000000"/>
              </w:rPr>
              <w:t>WM</w:t>
            </w:r>
          </w:p>
        </w:tc>
        <w:tc>
          <w:tcPr>
            <w:tcW w:w="1281" w:type="dxa"/>
            <w:tcBorders>
              <w:left w:val="single" w:sz="4" w:space="0" w:color="auto"/>
            </w:tcBorders>
          </w:tcPr>
          <w:p w14:paraId="3FC31ED2" w14:textId="77777777" w:rsidR="000C0E33" w:rsidRDefault="000C0E33" w:rsidP="000C0E33">
            <w:pPr>
              <w:spacing w:line="360" w:lineRule="auto"/>
              <w:rPr>
                <w:rFonts w:cs="Arial"/>
                <w:color w:val="000000" w:themeColor="text1"/>
              </w:rPr>
            </w:pPr>
          </w:p>
        </w:tc>
        <w:tc>
          <w:tcPr>
            <w:tcW w:w="993" w:type="dxa"/>
          </w:tcPr>
          <w:p w14:paraId="3B8223F9" w14:textId="77777777" w:rsidR="000C0E33" w:rsidRDefault="000C0E33" w:rsidP="000C0E33">
            <w:pPr>
              <w:spacing w:line="360" w:lineRule="auto"/>
              <w:rPr>
                <w:rFonts w:cs="Arial"/>
                <w:color w:val="000000" w:themeColor="text1"/>
              </w:rPr>
            </w:pPr>
          </w:p>
        </w:tc>
        <w:tc>
          <w:tcPr>
            <w:tcW w:w="1415" w:type="dxa"/>
          </w:tcPr>
          <w:p w14:paraId="0AAADE74" w14:textId="4EA03EF6" w:rsidR="000C0E33" w:rsidRDefault="000C0E33" w:rsidP="000C0E33">
            <w:pPr>
              <w:spacing w:line="360" w:lineRule="auto"/>
              <w:rPr>
                <w:rFonts w:cs="Arial"/>
                <w:color w:val="000000" w:themeColor="text1"/>
              </w:rPr>
            </w:pPr>
          </w:p>
        </w:tc>
        <w:tc>
          <w:tcPr>
            <w:tcW w:w="1276" w:type="dxa"/>
          </w:tcPr>
          <w:p w14:paraId="5824B732" w14:textId="39FA752B" w:rsidR="000C0E33" w:rsidRDefault="000C0E33" w:rsidP="000C0E33">
            <w:pPr>
              <w:spacing w:line="360" w:lineRule="auto"/>
              <w:rPr>
                <w:rFonts w:cs="Arial"/>
                <w:color w:val="000000" w:themeColor="text1"/>
              </w:rPr>
            </w:pPr>
            <w:r>
              <w:rPr>
                <w:rFonts w:cs="Arial"/>
                <w:color w:val="000000" w:themeColor="text1"/>
              </w:rPr>
              <w:t>3/2</w:t>
            </w:r>
          </w:p>
        </w:tc>
        <w:tc>
          <w:tcPr>
            <w:tcW w:w="1280" w:type="dxa"/>
            <w:gridSpan w:val="2"/>
          </w:tcPr>
          <w:p w14:paraId="1394D5B4" w14:textId="2419C6DF" w:rsidR="000C0E33" w:rsidRDefault="000C0E33" w:rsidP="000C0E33">
            <w:pPr>
              <w:spacing w:line="360" w:lineRule="auto"/>
              <w:rPr>
                <w:rFonts w:cs="Arial"/>
                <w:color w:val="000000" w:themeColor="text1"/>
              </w:rPr>
            </w:pPr>
          </w:p>
        </w:tc>
        <w:tc>
          <w:tcPr>
            <w:tcW w:w="2270" w:type="dxa"/>
          </w:tcPr>
          <w:p w14:paraId="4FD71A61" w14:textId="6141CF08" w:rsidR="000C0E33" w:rsidRDefault="000C0E33" w:rsidP="000C0E33">
            <w:pPr>
              <w:spacing w:line="360" w:lineRule="auto"/>
              <w:ind w:firstLine="0"/>
              <w:rPr>
                <w:rFonts w:cs="Arial"/>
                <w:color w:val="000000" w:themeColor="text1"/>
              </w:rPr>
            </w:pPr>
            <w:r>
              <w:rPr>
                <w:rFonts w:cs="Arial"/>
                <w:color w:val="000000" w:themeColor="text1"/>
              </w:rPr>
              <w:t>West Manhole</w:t>
            </w:r>
          </w:p>
        </w:tc>
      </w:tr>
      <w:tr w:rsidR="000C0E33" w14:paraId="7EFADE10" w14:textId="77777777" w:rsidTr="00134403">
        <w:tc>
          <w:tcPr>
            <w:tcW w:w="1839" w:type="dxa"/>
            <w:tcBorders>
              <w:right w:val="single" w:sz="4" w:space="0" w:color="auto"/>
            </w:tcBorders>
          </w:tcPr>
          <w:p w14:paraId="1ED4EF5C" w14:textId="488D2756" w:rsidR="000C0E33" w:rsidRDefault="000C0E33" w:rsidP="00002B1E">
            <w:pPr>
              <w:spacing w:line="360" w:lineRule="auto"/>
              <w:ind w:firstLine="0"/>
              <w:rPr>
                <w:rFonts w:ascii="Arial" w:eastAsia="Times New Roman" w:hAnsi="Arial" w:cs="Arial"/>
                <w:b/>
                <w:bCs/>
                <w:color w:val="000000"/>
              </w:rPr>
            </w:pPr>
            <w:proofErr w:type="spellStart"/>
            <w:r>
              <w:rPr>
                <w:rFonts w:ascii="Arial" w:eastAsia="Times New Roman" w:hAnsi="Arial" w:cs="Arial"/>
                <w:b/>
                <w:bCs/>
                <w:color w:val="000000"/>
              </w:rPr>
              <w:t>WP</w:t>
            </w:r>
            <w:r w:rsidR="00002B1E">
              <w:rPr>
                <w:rFonts w:ascii="Arial" w:eastAsia="Times New Roman" w:hAnsi="Arial" w:cs="Arial"/>
                <w:b/>
                <w:bCs/>
                <w:color w:val="000000"/>
              </w:rPr>
              <w:t>zD</w:t>
            </w:r>
            <w:proofErr w:type="spellEnd"/>
            <w:r w:rsidR="00002B1E">
              <w:rPr>
                <w:rFonts w:ascii="Arial" w:eastAsia="Times New Roman" w:hAnsi="Arial" w:cs="Arial"/>
                <w:b/>
                <w:bCs/>
                <w:color w:val="000000"/>
              </w:rPr>
              <w:t xml:space="preserve">, </w:t>
            </w:r>
            <w:proofErr w:type="spellStart"/>
            <w:r w:rsidR="00002B1E">
              <w:rPr>
                <w:rFonts w:ascii="Arial" w:eastAsia="Times New Roman" w:hAnsi="Arial" w:cs="Arial"/>
                <w:b/>
                <w:bCs/>
                <w:color w:val="000000"/>
              </w:rPr>
              <w:t>WPzSH</w:t>
            </w:r>
            <w:proofErr w:type="spellEnd"/>
          </w:p>
          <w:p w14:paraId="4BB4D58B" w14:textId="77777777" w:rsidR="000C0E33" w:rsidRDefault="000C0E33" w:rsidP="000C0E33">
            <w:pPr>
              <w:spacing w:line="360" w:lineRule="auto"/>
              <w:rPr>
                <w:rFonts w:ascii="Arial" w:eastAsia="Times New Roman" w:hAnsi="Arial" w:cs="Arial"/>
                <w:b/>
                <w:bCs/>
                <w:color w:val="000000"/>
              </w:rPr>
            </w:pPr>
          </w:p>
        </w:tc>
        <w:tc>
          <w:tcPr>
            <w:tcW w:w="4965" w:type="dxa"/>
            <w:gridSpan w:val="4"/>
            <w:vMerge w:val="restart"/>
            <w:tcBorders>
              <w:left w:val="single" w:sz="4" w:space="0" w:color="auto"/>
            </w:tcBorders>
          </w:tcPr>
          <w:p w14:paraId="4AC44BB5" w14:textId="55DAC742" w:rsidR="000C0E33" w:rsidRDefault="000C0E33" w:rsidP="000C0E33">
            <w:pPr>
              <w:spacing w:line="360" w:lineRule="auto"/>
              <w:ind w:firstLine="0"/>
              <w:rPr>
                <w:rFonts w:cs="Arial"/>
                <w:color w:val="000000" w:themeColor="text1"/>
              </w:rPr>
            </w:pPr>
          </w:p>
        </w:tc>
        <w:tc>
          <w:tcPr>
            <w:tcW w:w="1280" w:type="dxa"/>
            <w:gridSpan w:val="2"/>
            <w:tcBorders>
              <w:left w:val="nil"/>
            </w:tcBorders>
          </w:tcPr>
          <w:p w14:paraId="67994507" w14:textId="3B0C394A" w:rsidR="000C0E33" w:rsidRDefault="000C0E33" w:rsidP="000C0E33">
            <w:pPr>
              <w:spacing w:line="360" w:lineRule="auto"/>
              <w:rPr>
                <w:rFonts w:cs="Arial"/>
                <w:color w:val="000000" w:themeColor="text1"/>
              </w:rPr>
            </w:pPr>
            <w:r>
              <w:rPr>
                <w:rFonts w:cs="Arial"/>
                <w:color w:val="000000" w:themeColor="text1"/>
              </w:rPr>
              <w:t>27/1</w:t>
            </w:r>
          </w:p>
        </w:tc>
        <w:tc>
          <w:tcPr>
            <w:tcW w:w="2270" w:type="dxa"/>
            <w:vMerge w:val="restart"/>
          </w:tcPr>
          <w:p w14:paraId="3197FCB1" w14:textId="77777777" w:rsidR="000C0E33" w:rsidRDefault="000C0E33" w:rsidP="000C0E33">
            <w:pPr>
              <w:spacing w:line="360" w:lineRule="auto"/>
              <w:ind w:firstLine="0"/>
              <w:rPr>
                <w:rFonts w:cs="Arial"/>
                <w:color w:val="000000" w:themeColor="text1"/>
              </w:rPr>
            </w:pPr>
            <w:r>
              <w:rPr>
                <w:rFonts w:cs="Arial"/>
                <w:color w:val="000000" w:themeColor="text1"/>
              </w:rPr>
              <w:t>****</w:t>
            </w:r>
            <w:r w:rsidR="00002B1E">
              <w:rPr>
                <w:rFonts w:cs="Arial"/>
                <w:color w:val="000000" w:themeColor="text1"/>
              </w:rPr>
              <w:t>West piezometers deep and shallow</w:t>
            </w:r>
          </w:p>
          <w:p w14:paraId="7DFA1B6B" w14:textId="11C4CAFE" w:rsidR="00002B1E" w:rsidRPr="00002B1E" w:rsidRDefault="00002B1E" w:rsidP="000C0E33">
            <w:pPr>
              <w:spacing w:line="360" w:lineRule="auto"/>
              <w:ind w:firstLine="0"/>
              <w:rPr>
                <w:rFonts w:cs="Arial"/>
                <w:color w:val="000000" w:themeColor="text1"/>
                <w:rtl/>
              </w:rPr>
            </w:pPr>
            <w:r>
              <w:rPr>
                <w:rFonts w:asciiTheme="minorBidi" w:hAnsiTheme="minorBidi"/>
                <w:color w:val="000000" w:themeColor="text1"/>
                <w:sz w:val="20"/>
                <w:szCs w:val="20"/>
              </w:rPr>
              <w:t>East piezometer deep and shallow</w:t>
            </w:r>
          </w:p>
        </w:tc>
      </w:tr>
      <w:tr w:rsidR="000C0E33" w14:paraId="074A3030" w14:textId="77777777" w:rsidTr="00134403">
        <w:tc>
          <w:tcPr>
            <w:tcW w:w="1839" w:type="dxa"/>
            <w:tcBorders>
              <w:right w:val="single" w:sz="4" w:space="0" w:color="auto"/>
            </w:tcBorders>
          </w:tcPr>
          <w:p w14:paraId="7926184D" w14:textId="038289C2" w:rsidR="000C0E33" w:rsidRDefault="000C0E33" w:rsidP="00002B1E">
            <w:pPr>
              <w:spacing w:line="360" w:lineRule="auto"/>
              <w:ind w:firstLine="0"/>
              <w:rPr>
                <w:rFonts w:ascii="Arial" w:eastAsia="Times New Roman" w:hAnsi="Arial" w:cs="Arial"/>
                <w:b/>
                <w:bCs/>
                <w:color w:val="000000"/>
              </w:rPr>
            </w:pPr>
            <w:proofErr w:type="spellStart"/>
            <w:r>
              <w:rPr>
                <w:rFonts w:ascii="Arial" w:eastAsia="Times New Roman" w:hAnsi="Arial" w:cs="Arial"/>
                <w:b/>
                <w:bCs/>
                <w:color w:val="000000"/>
              </w:rPr>
              <w:t>EP</w:t>
            </w:r>
            <w:r w:rsidR="00002B1E">
              <w:rPr>
                <w:rFonts w:ascii="Arial" w:eastAsia="Times New Roman" w:hAnsi="Arial" w:cs="Arial"/>
                <w:b/>
                <w:bCs/>
                <w:color w:val="000000"/>
              </w:rPr>
              <w:t>zD</w:t>
            </w:r>
            <w:proofErr w:type="spellEnd"/>
            <w:r w:rsidR="00002B1E">
              <w:rPr>
                <w:rFonts w:ascii="Arial" w:eastAsia="Times New Roman" w:hAnsi="Arial" w:cs="Arial"/>
                <w:b/>
                <w:bCs/>
                <w:color w:val="000000"/>
              </w:rPr>
              <w:t>,</w:t>
            </w:r>
            <w:r w:rsidR="00B73ABD">
              <w:rPr>
                <w:rFonts w:ascii="Arial" w:eastAsia="Times New Roman" w:hAnsi="Arial" w:cs="Arial"/>
                <w:b/>
                <w:bCs/>
                <w:color w:val="000000"/>
              </w:rPr>
              <w:t xml:space="preserve"> </w:t>
            </w:r>
            <w:proofErr w:type="spellStart"/>
            <w:r w:rsidR="00002B1E">
              <w:rPr>
                <w:rFonts w:ascii="Arial" w:eastAsia="Times New Roman" w:hAnsi="Arial" w:cs="Arial"/>
                <w:b/>
                <w:bCs/>
                <w:color w:val="000000"/>
              </w:rPr>
              <w:t>EPzSh</w:t>
            </w:r>
            <w:proofErr w:type="spellEnd"/>
          </w:p>
        </w:tc>
        <w:tc>
          <w:tcPr>
            <w:tcW w:w="4965" w:type="dxa"/>
            <w:gridSpan w:val="4"/>
            <w:vMerge/>
            <w:tcBorders>
              <w:left w:val="single" w:sz="4" w:space="0" w:color="auto"/>
            </w:tcBorders>
          </w:tcPr>
          <w:p w14:paraId="6A566C92" w14:textId="77777777" w:rsidR="000C0E33" w:rsidRDefault="000C0E33" w:rsidP="000C0E33">
            <w:pPr>
              <w:spacing w:line="360" w:lineRule="auto"/>
              <w:rPr>
                <w:rFonts w:cs="Arial"/>
                <w:color w:val="000000" w:themeColor="text1"/>
              </w:rPr>
            </w:pPr>
          </w:p>
        </w:tc>
        <w:tc>
          <w:tcPr>
            <w:tcW w:w="1280" w:type="dxa"/>
            <w:gridSpan w:val="2"/>
            <w:tcBorders>
              <w:left w:val="nil"/>
            </w:tcBorders>
          </w:tcPr>
          <w:p w14:paraId="109008F0" w14:textId="2F3AECD3" w:rsidR="000C0E33" w:rsidRDefault="000C0E33" w:rsidP="000C0E33">
            <w:pPr>
              <w:spacing w:line="360" w:lineRule="auto"/>
              <w:rPr>
                <w:rFonts w:cs="Arial"/>
                <w:color w:val="000000" w:themeColor="text1"/>
              </w:rPr>
            </w:pPr>
            <w:r>
              <w:rPr>
                <w:rFonts w:cs="Arial"/>
                <w:color w:val="000000" w:themeColor="text1"/>
              </w:rPr>
              <w:t>27/1</w:t>
            </w:r>
          </w:p>
        </w:tc>
        <w:tc>
          <w:tcPr>
            <w:tcW w:w="2270" w:type="dxa"/>
            <w:vMerge/>
          </w:tcPr>
          <w:p w14:paraId="00B3A83F" w14:textId="73036073" w:rsidR="000C0E33" w:rsidRDefault="000C0E33" w:rsidP="000C0E33">
            <w:pPr>
              <w:spacing w:line="360" w:lineRule="auto"/>
              <w:rPr>
                <w:rFonts w:cs="Arial"/>
                <w:color w:val="000000" w:themeColor="text1"/>
              </w:rPr>
            </w:pPr>
          </w:p>
        </w:tc>
      </w:tr>
      <w:tr w:rsidR="000C0E33" w14:paraId="6C90FFA6" w14:textId="77777777" w:rsidTr="00134403">
        <w:tc>
          <w:tcPr>
            <w:tcW w:w="1839" w:type="dxa"/>
            <w:tcBorders>
              <w:right w:val="single" w:sz="4" w:space="0" w:color="auto"/>
            </w:tcBorders>
          </w:tcPr>
          <w:p w14:paraId="3B9F3A6C" w14:textId="009D8CB9" w:rsidR="000C0E33" w:rsidRPr="00861AA7" w:rsidRDefault="000C0E33" w:rsidP="000C0E33">
            <w:pPr>
              <w:spacing w:line="360" w:lineRule="auto"/>
              <w:ind w:firstLine="0"/>
              <w:rPr>
                <w:rFonts w:ascii="Arial" w:eastAsia="Times New Roman" w:hAnsi="Arial" w:cs="Arial"/>
                <w:b/>
                <w:bCs/>
                <w:color w:val="000000"/>
              </w:rPr>
            </w:pPr>
            <w:r>
              <w:rPr>
                <w:rFonts w:ascii="Arial" w:eastAsia="Times New Roman" w:hAnsi="Arial" w:cs="Arial"/>
                <w:b/>
                <w:bCs/>
                <w:color w:val="000000"/>
              </w:rPr>
              <w:t>SP2-2 -SP2-7</w:t>
            </w:r>
          </w:p>
        </w:tc>
        <w:tc>
          <w:tcPr>
            <w:tcW w:w="3689" w:type="dxa"/>
            <w:gridSpan w:val="3"/>
            <w:tcBorders>
              <w:left w:val="single" w:sz="4" w:space="0" w:color="auto"/>
            </w:tcBorders>
          </w:tcPr>
          <w:p w14:paraId="26F0A875" w14:textId="724CB601" w:rsidR="000C0E33" w:rsidRDefault="000C0E33" w:rsidP="000C0E33">
            <w:pPr>
              <w:spacing w:line="360" w:lineRule="auto"/>
              <w:ind w:firstLine="0"/>
              <w:rPr>
                <w:rFonts w:cs="Arial"/>
                <w:color w:val="000000" w:themeColor="text1"/>
              </w:rPr>
            </w:pPr>
          </w:p>
        </w:tc>
        <w:tc>
          <w:tcPr>
            <w:tcW w:w="2556" w:type="dxa"/>
            <w:gridSpan w:val="3"/>
            <w:tcBorders>
              <w:left w:val="nil"/>
            </w:tcBorders>
          </w:tcPr>
          <w:p w14:paraId="64CCC44D" w14:textId="77777777" w:rsidR="000C0E33" w:rsidRDefault="000C0E33" w:rsidP="000C0E33">
            <w:pPr>
              <w:spacing w:line="360" w:lineRule="auto"/>
              <w:ind w:firstLine="0"/>
              <w:rPr>
                <w:rFonts w:cs="Arial"/>
                <w:color w:val="000000" w:themeColor="text1"/>
              </w:rPr>
            </w:pPr>
            <w:r>
              <w:rPr>
                <w:rFonts w:cs="Arial"/>
                <w:color w:val="000000" w:themeColor="text1"/>
              </w:rPr>
              <w:t xml:space="preserve">22-27/2 </w:t>
            </w:r>
          </w:p>
          <w:p w14:paraId="0DD10D79" w14:textId="4BD9712D" w:rsidR="000C0E33" w:rsidRDefault="000C0E33" w:rsidP="000C0E33">
            <w:pPr>
              <w:spacing w:line="360" w:lineRule="auto"/>
              <w:ind w:firstLine="0"/>
              <w:rPr>
                <w:rFonts w:cs="Arial"/>
                <w:color w:val="000000" w:themeColor="text1"/>
              </w:rPr>
            </w:pPr>
          </w:p>
        </w:tc>
        <w:tc>
          <w:tcPr>
            <w:tcW w:w="2270" w:type="dxa"/>
          </w:tcPr>
          <w:p w14:paraId="27FE946E" w14:textId="41EB8E40" w:rsidR="000C0E33" w:rsidRDefault="000C0E33" w:rsidP="000C0E33">
            <w:pPr>
              <w:spacing w:line="360" w:lineRule="auto"/>
              <w:ind w:firstLine="0"/>
              <w:rPr>
                <w:rFonts w:cs="Arial"/>
                <w:color w:val="000000" w:themeColor="text1"/>
              </w:rPr>
            </w:pPr>
            <w:r>
              <w:rPr>
                <w:rFonts w:cs="Arial"/>
                <w:color w:val="000000" w:themeColor="text1"/>
              </w:rPr>
              <w:t>*****</w:t>
            </w:r>
            <w:r w:rsidR="00C73D5C">
              <w:rPr>
                <w:rFonts w:cs="Arial"/>
                <w:color w:val="000000" w:themeColor="text1"/>
              </w:rPr>
              <w:t>West pipe outlet (6 sequential samples)</w:t>
            </w:r>
          </w:p>
        </w:tc>
      </w:tr>
    </w:tbl>
    <w:p w14:paraId="69E3FA57" w14:textId="77777777" w:rsidR="00173F9F" w:rsidRDefault="00173F9F" w:rsidP="002028A3">
      <w:pPr>
        <w:rPr>
          <w:rFonts w:asciiTheme="minorBidi" w:hAnsiTheme="minorBidi"/>
          <w:color w:val="000000" w:themeColor="text1"/>
        </w:rPr>
      </w:pPr>
    </w:p>
    <w:p w14:paraId="69636546" w14:textId="2CC0FF9E" w:rsidR="0008489A" w:rsidRDefault="0039509B" w:rsidP="009751DC">
      <w:pPr>
        <w:ind w:left="-709" w:right="-483"/>
        <w:rPr>
          <w:rFonts w:asciiTheme="minorBidi" w:hAnsiTheme="minorBidi"/>
          <w:color w:val="000000" w:themeColor="text1"/>
        </w:rPr>
      </w:pPr>
      <w:r w:rsidRPr="000C16D4">
        <w:rPr>
          <w:rFonts w:asciiTheme="minorBidi" w:hAnsiTheme="minorBidi"/>
          <w:color w:val="000000" w:themeColor="text1"/>
        </w:rPr>
        <w:t xml:space="preserve">. S-; </w:t>
      </w:r>
      <w:r>
        <w:rPr>
          <w:rFonts w:asciiTheme="minorBidi" w:hAnsiTheme="minorBidi"/>
          <w:color w:val="000000" w:themeColor="text1"/>
        </w:rPr>
        <w:t>S</w:t>
      </w:r>
      <w:r w:rsidRPr="000C16D4">
        <w:rPr>
          <w:rFonts w:asciiTheme="minorBidi" w:hAnsiTheme="minorBidi"/>
          <w:color w:val="000000" w:themeColor="text1"/>
        </w:rPr>
        <w:t>P2-West pipe; EF</w:t>
      </w:r>
      <w:r>
        <w:rPr>
          <w:rFonts w:asciiTheme="minorBidi" w:hAnsiTheme="minorBidi"/>
          <w:color w:val="000000" w:themeColor="text1"/>
        </w:rPr>
        <w:t>-</w:t>
      </w:r>
      <w:r w:rsidRPr="00D32B39">
        <w:rPr>
          <w:rFonts w:asciiTheme="minorBidi" w:hAnsiTheme="minorBidi"/>
          <w:color w:val="000000" w:themeColor="text1"/>
        </w:rPr>
        <w:t xml:space="preserve"> </w:t>
      </w:r>
      <w:r w:rsidRPr="000C16D4">
        <w:rPr>
          <w:rFonts w:asciiTheme="minorBidi" w:hAnsiTheme="minorBidi"/>
          <w:color w:val="000000" w:themeColor="text1"/>
        </w:rPr>
        <w:t>East field; WF</w:t>
      </w:r>
      <w:r>
        <w:rPr>
          <w:rFonts w:asciiTheme="minorBidi" w:hAnsiTheme="minorBidi"/>
          <w:color w:val="000000" w:themeColor="text1"/>
        </w:rPr>
        <w:t>-</w:t>
      </w:r>
      <w:r w:rsidRPr="00D32B39">
        <w:rPr>
          <w:rFonts w:asciiTheme="minorBidi" w:hAnsiTheme="minorBidi"/>
          <w:color w:val="000000" w:themeColor="text1"/>
        </w:rPr>
        <w:t xml:space="preserve"> </w:t>
      </w:r>
      <w:r>
        <w:rPr>
          <w:rFonts w:asciiTheme="minorBidi" w:hAnsiTheme="minorBidi"/>
          <w:color w:val="000000" w:themeColor="text1"/>
        </w:rPr>
        <w:t xml:space="preserve">West </w:t>
      </w:r>
      <w:r w:rsidRPr="000C16D4">
        <w:rPr>
          <w:rFonts w:asciiTheme="minorBidi" w:hAnsiTheme="minorBidi"/>
          <w:color w:val="000000" w:themeColor="text1"/>
        </w:rPr>
        <w:t>fiel</w:t>
      </w:r>
      <w:r>
        <w:rPr>
          <w:rFonts w:asciiTheme="minorBidi" w:hAnsiTheme="minorBidi"/>
          <w:color w:val="000000" w:themeColor="text1"/>
        </w:rPr>
        <w:t>d</w:t>
      </w:r>
      <w:r w:rsidRPr="000C16D4">
        <w:rPr>
          <w:rFonts w:asciiTheme="minorBidi" w:hAnsiTheme="minorBidi"/>
          <w:color w:val="000000" w:themeColor="text1"/>
        </w:rPr>
        <w:t xml:space="preserve"> OWF14-runoff from onion plot; CWF15-runoff from cotton plot; WF10, WF12- Secondary channels (wheat plot); WF16, WF17- Secondary channel </w:t>
      </w:r>
      <w:r>
        <w:rPr>
          <w:rFonts w:asciiTheme="minorBidi" w:hAnsiTheme="minorBidi"/>
          <w:color w:val="000000" w:themeColor="text1"/>
        </w:rPr>
        <w:t xml:space="preserve">draining both </w:t>
      </w:r>
      <w:r w:rsidRPr="000C16D4">
        <w:rPr>
          <w:rFonts w:asciiTheme="minorBidi" w:hAnsiTheme="minorBidi"/>
          <w:color w:val="000000" w:themeColor="text1"/>
        </w:rPr>
        <w:t>onion and cotton</w:t>
      </w:r>
      <w:r>
        <w:rPr>
          <w:rFonts w:asciiTheme="minorBidi" w:hAnsiTheme="minorBidi"/>
          <w:color w:val="000000" w:themeColor="text1"/>
        </w:rPr>
        <w:t xml:space="preserve"> plots</w:t>
      </w:r>
      <w:r w:rsidRPr="000C16D4">
        <w:rPr>
          <w:rFonts w:asciiTheme="minorBidi" w:hAnsiTheme="minorBidi"/>
          <w:color w:val="000000" w:themeColor="text1"/>
        </w:rPr>
        <w:t xml:space="preserve">; WF18- Primary channel (common to onion and cotton); </w:t>
      </w:r>
      <w:r w:rsidR="00426819">
        <w:rPr>
          <w:rFonts w:asciiTheme="minorBidi" w:hAnsiTheme="minorBidi"/>
          <w:color w:val="000000" w:themeColor="text1"/>
        </w:rPr>
        <w:t>2</w:t>
      </w:r>
      <w:r w:rsidRPr="000C16D4">
        <w:rPr>
          <w:rFonts w:asciiTheme="minorBidi" w:hAnsiTheme="minorBidi"/>
          <w:color w:val="000000" w:themeColor="text1"/>
        </w:rPr>
        <w:t xml:space="preserve">WM- </w:t>
      </w:r>
      <w:r w:rsidR="00426819">
        <w:rPr>
          <w:rFonts w:asciiTheme="minorBidi" w:hAnsiTheme="minorBidi"/>
          <w:color w:val="000000" w:themeColor="text1"/>
        </w:rPr>
        <w:t xml:space="preserve">second west manhole, </w:t>
      </w:r>
      <w:r w:rsidRPr="000C16D4">
        <w:rPr>
          <w:rFonts w:asciiTheme="minorBidi" w:hAnsiTheme="minorBidi"/>
          <w:color w:val="000000" w:themeColor="text1"/>
        </w:rPr>
        <w:t xml:space="preserve">most western manhole; WM-western manhole; EEM- Most </w:t>
      </w:r>
      <w:r>
        <w:rPr>
          <w:rFonts w:asciiTheme="minorBidi" w:hAnsiTheme="minorBidi"/>
          <w:color w:val="000000" w:themeColor="text1"/>
        </w:rPr>
        <w:t>e</w:t>
      </w:r>
      <w:r w:rsidRPr="000C16D4">
        <w:rPr>
          <w:rFonts w:asciiTheme="minorBidi" w:hAnsiTheme="minorBidi"/>
          <w:color w:val="000000" w:themeColor="text1"/>
        </w:rPr>
        <w:t>ast</w:t>
      </w:r>
      <w:r>
        <w:rPr>
          <w:rFonts w:asciiTheme="minorBidi" w:hAnsiTheme="minorBidi"/>
          <w:color w:val="000000" w:themeColor="text1"/>
        </w:rPr>
        <w:t>ern</w:t>
      </w:r>
      <w:r w:rsidRPr="000C16D4">
        <w:rPr>
          <w:rFonts w:asciiTheme="minorBidi" w:hAnsiTheme="minorBidi"/>
          <w:color w:val="000000" w:themeColor="text1"/>
        </w:rPr>
        <w:t xml:space="preserve"> manhole; </w:t>
      </w:r>
      <w:proofErr w:type="spellStart"/>
      <w:r w:rsidRPr="000C16D4">
        <w:rPr>
          <w:rFonts w:asciiTheme="minorBidi" w:hAnsiTheme="minorBidi"/>
          <w:color w:val="000000" w:themeColor="text1"/>
        </w:rPr>
        <w:t>WPzSh</w:t>
      </w:r>
      <w:proofErr w:type="spellEnd"/>
      <w:r w:rsidRPr="000C16D4">
        <w:rPr>
          <w:rFonts w:asciiTheme="minorBidi" w:hAnsiTheme="minorBidi"/>
          <w:color w:val="000000" w:themeColor="text1"/>
        </w:rPr>
        <w:t xml:space="preserve">- West shallow piezometer; </w:t>
      </w:r>
      <w:proofErr w:type="spellStart"/>
      <w:r w:rsidRPr="000C16D4">
        <w:rPr>
          <w:rFonts w:asciiTheme="minorBidi" w:hAnsiTheme="minorBidi"/>
          <w:color w:val="000000" w:themeColor="text1"/>
        </w:rPr>
        <w:t>EPzSh</w:t>
      </w:r>
      <w:proofErr w:type="spellEnd"/>
      <w:r w:rsidRPr="000C16D4">
        <w:rPr>
          <w:rFonts w:asciiTheme="minorBidi" w:hAnsiTheme="minorBidi"/>
          <w:color w:val="000000" w:themeColor="text1"/>
        </w:rPr>
        <w:t xml:space="preserve">-East shallow piezometer. P </w:t>
      </w:r>
      <w:r>
        <w:rPr>
          <w:rFonts w:asciiTheme="minorBidi" w:hAnsiTheme="minorBidi"/>
          <w:color w:val="000000" w:themeColor="text1"/>
        </w:rPr>
        <w:t xml:space="preserve">prefix- </w:t>
      </w:r>
      <w:r w:rsidRPr="000C16D4">
        <w:rPr>
          <w:rFonts w:asciiTheme="minorBidi" w:hAnsiTheme="minorBidi"/>
          <w:color w:val="000000" w:themeColor="text1"/>
        </w:rPr>
        <w:t xml:space="preserve">a substitute sample </w:t>
      </w:r>
      <w:r>
        <w:rPr>
          <w:rFonts w:asciiTheme="minorBidi" w:hAnsiTheme="minorBidi"/>
          <w:color w:val="000000" w:themeColor="text1"/>
        </w:rPr>
        <w:t>collected</w:t>
      </w:r>
      <w:r w:rsidRPr="000C16D4">
        <w:rPr>
          <w:rFonts w:asciiTheme="minorBidi" w:hAnsiTheme="minorBidi"/>
          <w:color w:val="000000" w:themeColor="text1"/>
        </w:rPr>
        <w:t xml:space="preserve"> from nearby water after runoff stopped </w:t>
      </w:r>
      <w:r>
        <w:rPr>
          <w:rFonts w:asciiTheme="minorBidi" w:hAnsiTheme="minorBidi"/>
          <w:color w:val="000000" w:themeColor="text1"/>
        </w:rPr>
        <w:t xml:space="preserve">or if </w:t>
      </w:r>
      <w:r w:rsidR="00B73ABD">
        <w:rPr>
          <w:rFonts w:asciiTheme="minorBidi" w:hAnsiTheme="minorBidi"/>
          <w:color w:val="000000" w:themeColor="text1"/>
        </w:rPr>
        <w:t xml:space="preserve">the </w:t>
      </w:r>
      <w:r>
        <w:rPr>
          <w:rFonts w:asciiTheme="minorBidi" w:hAnsiTheme="minorBidi"/>
          <w:color w:val="000000" w:themeColor="text1"/>
        </w:rPr>
        <w:t>sample was</w:t>
      </w:r>
      <w:r w:rsidRPr="000C16D4">
        <w:rPr>
          <w:rFonts w:asciiTheme="minorBidi" w:hAnsiTheme="minorBidi"/>
          <w:color w:val="000000" w:themeColor="text1"/>
        </w:rPr>
        <w:t xml:space="preserve"> empty/lost</w:t>
      </w:r>
      <w:r>
        <w:rPr>
          <w:rFonts w:asciiTheme="minorBidi" w:hAnsiTheme="minorBidi"/>
          <w:color w:val="000000" w:themeColor="text1"/>
        </w:rPr>
        <w:t xml:space="preserve">. </w:t>
      </w:r>
      <w:r w:rsidR="0008489A">
        <w:rPr>
          <w:rFonts w:asciiTheme="minorBidi" w:hAnsiTheme="minorBidi"/>
          <w:color w:val="000000" w:themeColor="text1"/>
        </w:rPr>
        <w:t>*Subsurface pipe outlet taken 4 days before it was submerged in storm **</w:t>
      </w:r>
      <w:r w:rsidR="0008489A" w:rsidRPr="0008489A">
        <w:rPr>
          <w:rFonts w:asciiTheme="minorBidi" w:hAnsiTheme="minorBidi"/>
          <w:color w:val="000000" w:themeColor="text1"/>
        </w:rPr>
        <w:t xml:space="preserve">No groundwater was measured on the 1st storm. For comparison with the 1st storm data, the first day in groundwater campaign was taken to be representative 1st storm groundwater concentrations (taken </w:t>
      </w:r>
      <w:r w:rsidR="00B73ABD">
        <w:rPr>
          <w:rFonts w:asciiTheme="minorBidi" w:hAnsiTheme="minorBidi"/>
          <w:color w:val="000000" w:themeColor="text1"/>
        </w:rPr>
        <w:t>four</w:t>
      </w:r>
      <w:r w:rsidR="0008489A" w:rsidRPr="0008489A">
        <w:rPr>
          <w:rFonts w:asciiTheme="minorBidi" w:hAnsiTheme="minorBidi"/>
          <w:color w:val="000000" w:themeColor="text1"/>
        </w:rPr>
        <w:t xml:space="preserve"> days after the end of </w:t>
      </w:r>
      <w:r w:rsidR="00B73ABD">
        <w:rPr>
          <w:rFonts w:asciiTheme="minorBidi" w:hAnsiTheme="minorBidi"/>
          <w:color w:val="000000" w:themeColor="text1"/>
        </w:rPr>
        <w:t xml:space="preserve">the </w:t>
      </w:r>
      <w:r w:rsidR="0008489A" w:rsidRPr="0008489A">
        <w:rPr>
          <w:rFonts w:asciiTheme="minorBidi" w:hAnsiTheme="minorBidi"/>
          <w:color w:val="000000" w:themeColor="text1"/>
        </w:rPr>
        <w:t>storm).</w:t>
      </w:r>
      <w:r w:rsidR="009751DC">
        <w:rPr>
          <w:rFonts w:asciiTheme="minorBidi" w:hAnsiTheme="minorBidi"/>
          <w:color w:val="000000" w:themeColor="text1"/>
        </w:rPr>
        <w:t xml:space="preserve"> ***</w:t>
      </w:r>
      <w:r w:rsidR="009751DC" w:rsidRPr="009751DC">
        <w:rPr>
          <w:rFonts w:asciiTheme="minorBidi" w:hAnsiTheme="minorBidi"/>
          <w:color w:val="000000" w:themeColor="text1"/>
        </w:rPr>
        <w:t>Almost full of sediments, water w</w:t>
      </w:r>
      <w:r w:rsidR="00B73ABD">
        <w:rPr>
          <w:rFonts w:asciiTheme="minorBidi" w:hAnsiTheme="minorBidi"/>
          <w:color w:val="000000" w:themeColor="text1"/>
        </w:rPr>
        <w:t>as</w:t>
      </w:r>
      <w:r w:rsidR="009751DC" w:rsidRPr="009751DC">
        <w:rPr>
          <w:rFonts w:asciiTheme="minorBidi" w:hAnsiTheme="minorBidi"/>
          <w:color w:val="000000" w:themeColor="text1"/>
        </w:rPr>
        <w:t xml:space="preserve"> sufficient only for pesticide analysis (not enough for nutrients).</w:t>
      </w:r>
      <w:r w:rsidR="009751DC">
        <w:rPr>
          <w:rFonts w:asciiTheme="minorBidi" w:hAnsiTheme="minorBidi"/>
          <w:color w:val="000000" w:themeColor="text1"/>
        </w:rPr>
        <w:t xml:space="preserve"> ****</w:t>
      </w:r>
      <w:r w:rsidR="00327EC2" w:rsidRPr="00327EC2">
        <w:t xml:space="preserve"> </w:t>
      </w:r>
      <w:r w:rsidR="00327EC2" w:rsidRPr="00327EC2">
        <w:rPr>
          <w:rFonts w:asciiTheme="minorBidi" w:hAnsiTheme="minorBidi"/>
          <w:color w:val="000000" w:themeColor="text1"/>
        </w:rPr>
        <w:t>The groundwater campaign overlapped the 2nd storm to investigate the storms</w:t>
      </w:r>
      <w:r w:rsidR="00B73ABD">
        <w:rPr>
          <w:rFonts w:asciiTheme="minorBidi" w:hAnsiTheme="minorBidi"/>
          <w:color w:val="000000" w:themeColor="text1"/>
        </w:rPr>
        <w:t>'</w:t>
      </w:r>
      <w:r w:rsidR="00327EC2" w:rsidRPr="00327EC2">
        <w:rPr>
          <w:rFonts w:asciiTheme="minorBidi" w:hAnsiTheme="minorBidi"/>
          <w:color w:val="000000" w:themeColor="text1"/>
        </w:rPr>
        <w:t xml:space="preserve"> direct effect on groundwater quality.</w:t>
      </w:r>
      <w:r w:rsidR="00327EC2">
        <w:rPr>
          <w:rFonts w:asciiTheme="minorBidi" w:hAnsiTheme="minorBidi"/>
          <w:color w:val="000000" w:themeColor="text1"/>
        </w:rPr>
        <w:t xml:space="preserve"> *****</w:t>
      </w:r>
      <w:r w:rsidR="00327EC2" w:rsidRPr="00327EC2">
        <w:t xml:space="preserve"> </w:t>
      </w:r>
      <w:r w:rsidR="00327EC2" w:rsidRPr="00327EC2">
        <w:rPr>
          <w:rFonts w:asciiTheme="minorBidi" w:hAnsiTheme="minorBidi"/>
          <w:color w:val="000000" w:themeColor="text1"/>
        </w:rPr>
        <w:t>before, during</w:t>
      </w:r>
      <w:r w:rsidR="00B73ABD">
        <w:rPr>
          <w:rFonts w:asciiTheme="minorBidi" w:hAnsiTheme="minorBidi"/>
          <w:color w:val="000000" w:themeColor="text1"/>
        </w:rPr>
        <w:t>,</w:t>
      </w:r>
      <w:r w:rsidR="00327EC2" w:rsidRPr="00327EC2">
        <w:rPr>
          <w:rFonts w:asciiTheme="minorBidi" w:hAnsiTheme="minorBidi"/>
          <w:color w:val="000000" w:themeColor="text1"/>
        </w:rPr>
        <w:t xml:space="preserve"> and after the storm on 25-27/2 (total rain of 14 mm).</w:t>
      </w:r>
    </w:p>
    <w:p w14:paraId="3A591822" w14:textId="00550D28" w:rsidR="001614A1" w:rsidRDefault="0079634A" w:rsidP="001614A1">
      <w:pPr>
        <w:ind w:left="-709" w:right="-483"/>
        <w:rPr>
          <w:rFonts w:asciiTheme="minorBidi" w:hAnsiTheme="minorBidi"/>
          <w:color w:val="000000" w:themeColor="text1"/>
        </w:rPr>
      </w:pPr>
      <w:r>
        <w:rPr>
          <w:rFonts w:asciiTheme="minorBidi" w:hAnsiTheme="minorBidi"/>
          <w:noProof/>
          <w:color w:val="000000" w:themeColor="text1"/>
        </w:rPr>
        <w:drawing>
          <wp:inline distT="0" distB="0" distL="0" distR="0" wp14:anchorId="5A2F8DE3" wp14:editId="79E5CF77">
            <wp:extent cx="5334635" cy="3511550"/>
            <wp:effectExtent l="0" t="0" r="0" b="0"/>
            <wp:docPr id="18610897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34635" cy="3511550"/>
                    </a:xfrm>
                    <a:prstGeom prst="rect">
                      <a:avLst/>
                    </a:prstGeom>
                    <a:noFill/>
                  </pic:spPr>
                </pic:pic>
              </a:graphicData>
            </a:graphic>
          </wp:inline>
        </w:drawing>
      </w:r>
    </w:p>
    <w:p w14:paraId="737B2797" w14:textId="64305D49" w:rsidR="0079634A" w:rsidRPr="0079634A" w:rsidRDefault="0079634A" w:rsidP="0079634A">
      <w:pPr>
        <w:spacing w:after="200"/>
        <w:rPr>
          <w:rFonts w:asciiTheme="minorBidi" w:eastAsia="Calibri" w:hAnsiTheme="minorBidi"/>
          <w:i/>
          <w:iCs/>
        </w:rPr>
      </w:pPr>
      <w:r w:rsidRPr="0079634A">
        <w:rPr>
          <w:rFonts w:asciiTheme="minorBidi" w:eastAsia="Calibri" w:hAnsiTheme="minorBidi"/>
          <w:b/>
          <w:bCs/>
        </w:rPr>
        <w:lastRenderedPageBreak/>
        <w:t xml:space="preserve">Figure </w:t>
      </w:r>
      <w:r>
        <w:rPr>
          <w:rFonts w:asciiTheme="minorBidi" w:eastAsia="Calibri" w:hAnsiTheme="minorBidi"/>
          <w:b/>
          <w:bCs/>
        </w:rPr>
        <w:t>S</w:t>
      </w:r>
      <w:r w:rsidRPr="0079634A">
        <w:rPr>
          <w:rFonts w:asciiTheme="minorBidi" w:eastAsia="Calibri" w:hAnsiTheme="minorBidi"/>
          <w:b/>
          <w:bCs/>
          <w:color w:val="44546A" w:themeColor="text2"/>
          <w:sz w:val="18"/>
          <w:szCs w:val="18"/>
        </w:rPr>
        <w:fldChar w:fldCharType="begin"/>
      </w:r>
      <w:r w:rsidRPr="0079634A">
        <w:rPr>
          <w:rFonts w:asciiTheme="minorBidi" w:eastAsia="Calibri" w:hAnsiTheme="minorBidi"/>
          <w:b/>
          <w:bCs/>
        </w:rPr>
        <w:instrText xml:space="preserve"> SEQ Figure \* ARABIC </w:instrText>
      </w:r>
      <w:r w:rsidRPr="0079634A">
        <w:rPr>
          <w:rFonts w:asciiTheme="minorBidi" w:eastAsia="Calibri" w:hAnsiTheme="minorBidi"/>
          <w:b/>
          <w:bCs/>
          <w:color w:val="44546A" w:themeColor="text2"/>
          <w:sz w:val="18"/>
          <w:szCs w:val="18"/>
        </w:rPr>
        <w:fldChar w:fldCharType="separate"/>
      </w:r>
      <w:r w:rsidRPr="0079634A">
        <w:rPr>
          <w:rFonts w:asciiTheme="minorBidi" w:eastAsia="Calibri" w:hAnsiTheme="minorBidi"/>
          <w:b/>
          <w:bCs/>
          <w:noProof/>
        </w:rPr>
        <w:t>1</w:t>
      </w:r>
      <w:r w:rsidRPr="0079634A">
        <w:rPr>
          <w:rFonts w:asciiTheme="minorBidi" w:eastAsia="Calibri" w:hAnsiTheme="minorBidi"/>
          <w:b/>
          <w:bCs/>
          <w:color w:val="44546A" w:themeColor="text2"/>
          <w:sz w:val="18"/>
          <w:szCs w:val="18"/>
        </w:rPr>
        <w:fldChar w:fldCharType="end"/>
      </w:r>
      <w:r w:rsidRPr="0079634A">
        <w:rPr>
          <w:rFonts w:asciiTheme="minorBidi" w:eastAsia="Calibri" w:hAnsiTheme="minorBidi"/>
          <w:b/>
          <w:bCs/>
        </w:rPr>
        <w:t>:</w:t>
      </w:r>
      <w:r w:rsidRPr="0079634A">
        <w:rPr>
          <w:rFonts w:asciiTheme="minorBidi" w:eastAsia="Calibri" w:hAnsiTheme="minorBidi"/>
        </w:rPr>
        <w:t xml:space="preserve"> </w:t>
      </w:r>
      <w:r w:rsidRPr="0079634A">
        <w:rPr>
          <w:rFonts w:asciiTheme="minorBidi" w:eastAsia="Calibri" w:hAnsiTheme="minorBidi"/>
          <w:i/>
          <w:iCs/>
        </w:rPr>
        <w:t>The study area shows the East and West fields adjacent to the Kishon stream. The onion plot is located inside the West field. The map inset shows the regional location with the study area (red circle).</w:t>
      </w:r>
    </w:p>
    <w:p w14:paraId="07BEED90" w14:textId="77777777" w:rsidR="0079634A" w:rsidRDefault="0079634A" w:rsidP="001614A1">
      <w:pPr>
        <w:ind w:left="-709" w:right="-483"/>
        <w:rPr>
          <w:rFonts w:asciiTheme="minorBidi" w:hAnsiTheme="minorBidi"/>
          <w:color w:val="000000" w:themeColor="text1"/>
        </w:rPr>
      </w:pPr>
    </w:p>
    <w:p w14:paraId="13AC584A" w14:textId="0F71A98E" w:rsidR="007E6A34" w:rsidRDefault="0097533C" w:rsidP="007C0939">
      <w:pPr>
        <w:pStyle w:val="NormalWeb"/>
      </w:pPr>
      <w:r>
        <w:rPr>
          <w:noProof/>
        </w:rPr>
        <w:drawing>
          <wp:inline distT="0" distB="0" distL="0" distR="0" wp14:anchorId="5CB0E1EB" wp14:editId="4D07BD35">
            <wp:extent cx="5456321" cy="3757508"/>
            <wp:effectExtent l="0" t="0" r="0" b="0"/>
            <wp:docPr id="5"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778" b="13116"/>
                    <a:stretch/>
                  </pic:blipFill>
                  <pic:spPr bwMode="auto">
                    <a:xfrm>
                      <a:off x="0" y="0"/>
                      <a:ext cx="5506322" cy="3791941"/>
                    </a:xfrm>
                    <a:prstGeom prst="rect">
                      <a:avLst/>
                    </a:prstGeom>
                    <a:noFill/>
                    <a:ln>
                      <a:noFill/>
                    </a:ln>
                    <a:extLst>
                      <a:ext uri="{53640926-AAD7-44D8-BBD7-CCE9431645EC}">
                        <a14:shadowObscured xmlns:a14="http://schemas.microsoft.com/office/drawing/2010/main"/>
                      </a:ext>
                    </a:extLst>
                  </pic:spPr>
                </pic:pic>
              </a:graphicData>
            </a:graphic>
          </wp:inline>
        </w:drawing>
      </w:r>
    </w:p>
    <w:p w14:paraId="15CD4A45" w14:textId="6AB4FB37" w:rsidR="00B0309E" w:rsidRPr="007E6A34" w:rsidRDefault="007E6A34" w:rsidP="007E6A34">
      <w:pPr>
        <w:rPr>
          <w:rFonts w:asciiTheme="minorBidi" w:hAnsiTheme="minorBidi"/>
          <w:b/>
          <w:bCs/>
          <w:color w:val="000000" w:themeColor="text1"/>
        </w:rPr>
      </w:pPr>
      <w:r w:rsidRPr="007E6A34">
        <w:rPr>
          <w:rFonts w:asciiTheme="minorBidi" w:hAnsiTheme="minorBidi"/>
          <w:b/>
          <w:bCs/>
          <w:color w:val="000000" w:themeColor="text1"/>
        </w:rPr>
        <w:t xml:space="preserve">Figure </w:t>
      </w:r>
      <w:r w:rsidR="00B33B06">
        <w:rPr>
          <w:rFonts w:asciiTheme="minorBidi" w:hAnsiTheme="minorBidi"/>
          <w:b/>
          <w:bCs/>
          <w:color w:val="000000" w:themeColor="text1"/>
        </w:rPr>
        <w:t>S</w:t>
      </w:r>
      <w:r w:rsidR="0079634A">
        <w:rPr>
          <w:rFonts w:asciiTheme="minorBidi" w:hAnsiTheme="minorBidi"/>
          <w:b/>
          <w:bCs/>
          <w:color w:val="000000" w:themeColor="text1"/>
        </w:rPr>
        <w:t>2</w:t>
      </w:r>
      <w:r w:rsidRPr="007E6A34">
        <w:rPr>
          <w:rFonts w:asciiTheme="minorBidi" w:hAnsiTheme="minorBidi"/>
          <w:b/>
          <w:bCs/>
          <w:color w:val="000000" w:themeColor="text1"/>
        </w:rPr>
        <w:t>:</w:t>
      </w:r>
      <w:r w:rsidR="00E216EA">
        <w:rPr>
          <w:rFonts w:asciiTheme="minorBidi" w:hAnsiTheme="minorBidi"/>
          <w:color w:val="000000" w:themeColor="text1"/>
        </w:rPr>
        <w:t xml:space="preserve"> </w:t>
      </w:r>
      <w:r w:rsidRPr="007E6A34">
        <w:rPr>
          <w:rFonts w:asciiTheme="minorBidi" w:hAnsiTheme="minorBidi"/>
          <w:color w:val="000000" w:themeColor="text1"/>
        </w:rPr>
        <w:t>East fiel</w:t>
      </w:r>
      <w:r w:rsidR="005C0677">
        <w:rPr>
          <w:rFonts w:asciiTheme="minorBidi" w:hAnsiTheme="minorBidi"/>
          <w:color w:val="000000" w:themeColor="text1"/>
        </w:rPr>
        <w:t>d</w:t>
      </w:r>
      <w:r w:rsidRPr="007E6A34">
        <w:rPr>
          <w:rFonts w:asciiTheme="minorBidi" w:hAnsiTheme="minorBidi"/>
          <w:color w:val="000000" w:themeColor="text1"/>
        </w:rPr>
        <w:t xml:space="preserve"> locations</w:t>
      </w:r>
    </w:p>
    <w:p w14:paraId="2A842291" w14:textId="05EC780B" w:rsidR="005B1FE3" w:rsidRPr="005B1FE3" w:rsidRDefault="005B1FE3" w:rsidP="005B1FE3">
      <w:pPr>
        <w:pStyle w:val="NormalWeb"/>
      </w:pPr>
      <w:r w:rsidRPr="005B1FE3">
        <w:rPr>
          <w:noProof/>
        </w:rPr>
        <w:lastRenderedPageBreak/>
        <w:drawing>
          <wp:inline distT="0" distB="0" distL="0" distR="0" wp14:anchorId="534F768F" wp14:editId="44961746">
            <wp:extent cx="5481955" cy="3729790"/>
            <wp:effectExtent l="0" t="0" r="4445" b="4445"/>
            <wp:docPr id="186026096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2937" b="6618"/>
                    <a:stretch/>
                  </pic:blipFill>
                  <pic:spPr bwMode="auto">
                    <a:xfrm>
                      <a:off x="0" y="0"/>
                      <a:ext cx="5484743" cy="3731687"/>
                    </a:xfrm>
                    <a:prstGeom prst="rect">
                      <a:avLst/>
                    </a:prstGeom>
                    <a:noFill/>
                    <a:ln>
                      <a:noFill/>
                    </a:ln>
                    <a:extLst>
                      <a:ext uri="{53640926-AAD7-44D8-BBD7-CCE9431645EC}">
                        <a14:shadowObscured xmlns:a14="http://schemas.microsoft.com/office/drawing/2010/main"/>
                      </a:ext>
                    </a:extLst>
                  </pic:spPr>
                </pic:pic>
              </a:graphicData>
            </a:graphic>
          </wp:inline>
        </w:drawing>
      </w:r>
    </w:p>
    <w:p w14:paraId="6B8A96B5" w14:textId="2D38E0A7" w:rsidR="00B0309E" w:rsidRDefault="007E6A34" w:rsidP="007E6A34">
      <w:pPr>
        <w:pStyle w:val="a4"/>
        <w:rPr>
          <w:rFonts w:asciiTheme="minorBidi" w:hAnsiTheme="minorBidi"/>
          <w:i w:val="0"/>
          <w:iCs w:val="0"/>
          <w:color w:val="000000" w:themeColor="text1"/>
          <w:sz w:val="22"/>
          <w:szCs w:val="22"/>
        </w:rPr>
      </w:pPr>
      <w:r w:rsidRPr="005C0677">
        <w:rPr>
          <w:rFonts w:asciiTheme="minorBidi" w:hAnsiTheme="minorBidi"/>
          <w:b/>
          <w:bCs/>
          <w:i w:val="0"/>
          <w:iCs w:val="0"/>
          <w:color w:val="000000" w:themeColor="text1"/>
          <w:sz w:val="22"/>
          <w:szCs w:val="22"/>
        </w:rPr>
        <w:t xml:space="preserve">Figure </w:t>
      </w:r>
      <w:r w:rsidR="00B33B06">
        <w:rPr>
          <w:rFonts w:asciiTheme="minorBidi" w:hAnsiTheme="minorBidi"/>
          <w:b/>
          <w:bCs/>
          <w:i w:val="0"/>
          <w:iCs w:val="0"/>
          <w:color w:val="000000" w:themeColor="text1"/>
          <w:sz w:val="22"/>
          <w:szCs w:val="22"/>
        </w:rPr>
        <w:t>S</w:t>
      </w:r>
      <w:r w:rsidR="0079634A">
        <w:rPr>
          <w:rFonts w:asciiTheme="minorBidi" w:hAnsiTheme="minorBidi"/>
          <w:b/>
          <w:bCs/>
          <w:i w:val="0"/>
          <w:iCs w:val="0"/>
          <w:color w:val="000000" w:themeColor="text1"/>
          <w:sz w:val="22"/>
          <w:szCs w:val="22"/>
        </w:rPr>
        <w:t>3</w:t>
      </w:r>
      <w:r w:rsidRPr="005C0677">
        <w:rPr>
          <w:rFonts w:asciiTheme="minorBidi" w:hAnsiTheme="minorBidi"/>
          <w:b/>
          <w:bCs/>
          <w:i w:val="0"/>
          <w:iCs w:val="0"/>
          <w:color w:val="000000" w:themeColor="text1"/>
          <w:sz w:val="22"/>
          <w:szCs w:val="22"/>
        </w:rPr>
        <w:t>:</w:t>
      </w:r>
      <w:r w:rsidR="005C0677">
        <w:rPr>
          <w:rFonts w:asciiTheme="minorBidi" w:hAnsiTheme="minorBidi"/>
          <w:i w:val="0"/>
          <w:iCs w:val="0"/>
          <w:color w:val="000000" w:themeColor="text1"/>
          <w:sz w:val="22"/>
          <w:szCs w:val="22"/>
        </w:rPr>
        <w:t xml:space="preserve"> </w:t>
      </w:r>
      <w:r w:rsidRPr="005C0677">
        <w:rPr>
          <w:rFonts w:asciiTheme="minorBidi" w:hAnsiTheme="minorBidi"/>
          <w:i w:val="0"/>
          <w:iCs w:val="0"/>
          <w:color w:val="000000" w:themeColor="text1"/>
          <w:sz w:val="22"/>
          <w:szCs w:val="22"/>
        </w:rPr>
        <w:t>West field locations</w:t>
      </w:r>
    </w:p>
    <w:p w14:paraId="16BAFC6F" w14:textId="77777777" w:rsidR="008615CB" w:rsidRDefault="008615CB" w:rsidP="008615CB"/>
    <w:p w14:paraId="589EEEA4" w14:textId="77777777" w:rsidR="008615CB" w:rsidRDefault="008615CB" w:rsidP="007C0939">
      <w:pPr>
        <w:keepNext/>
      </w:pPr>
      <w:r>
        <w:rPr>
          <w:noProof/>
        </w:rPr>
        <w:drawing>
          <wp:inline distT="0" distB="0" distL="0" distR="0" wp14:anchorId="33FB9779" wp14:editId="55EECC28">
            <wp:extent cx="5409030" cy="2103120"/>
            <wp:effectExtent l="0" t="0" r="1270" b="0"/>
            <wp:docPr id="18989991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24779" cy="2109244"/>
                    </a:xfrm>
                    <a:prstGeom prst="rect">
                      <a:avLst/>
                    </a:prstGeom>
                    <a:noFill/>
                  </pic:spPr>
                </pic:pic>
              </a:graphicData>
            </a:graphic>
          </wp:inline>
        </w:drawing>
      </w:r>
    </w:p>
    <w:p w14:paraId="021F42B8" w14:textId="22ED63D0" w:rsidR="00B972C4" w:rsidRPr="00B972C4" w:rsidRDefault="008615CB" w:rsidP="00B972C4">
      <w:pPr>
        <w:pStyle w:val="a4"/>
        <w:rPr>
          <w:rFonts w:asciiTheme="minorBidi" w:hAnsiTheme="minorBidi"/>
          <w:color w:val="000000" w:themeColor="text1"/>
          <w:sz w:val="22"/>
          <w:szCs w:val="22"/>
        </w:rPr>
      </w:pPr>
      <w:r w:rsidRPr="00E42F6C">
        <w:rPr>
          <w:rFonts w:asciiTheme="minorBidi" w:hAnsiTheme="minorBidi"/>
          <w:b/>
          <w:bCs/>
          <w:color w:val="000000" w:themeColor="text1"/>
          <w:sz w:val="22"/>
          <w:szCs w:val="22"/>
        </w:rPr>
        <w:t xml:space="preserve">Figure </w:t>
      </w:r>
      <w:r w:rsidR="00B33B06">
        <w:rPr>
          <w:rFonts w:asciiTheme="minorBidi" w:hAnsiTheme="minorBidi"/>
          <w:b/>
          <w:bCs/>
          <w:color w:val="000000" w:themeColor="text1"/>
          <w:sz w:val="22"/>
          <w:szCs w:val="22"/>
        </w:rPr>
        <w:t>S</w:t>
      </w:r>
      <w:r w:rsidR="0079634A">
        <w:rPr>
          <w:rFonts w:asciiTheme="minorBidi" w:hAnsiTheme="minorBidi"/>
          <w:b/>
          <w:bCs/>
          <w:color w:val="000000" w:themeColor="text1"/>
          <w:sz w:val="22"/>
          <w:szCs w:val="22"/>
        </w:rPr>
        <w:t>4</w:t>
      </w:r>
      <w:r w:rsidRPr="00E42F6C">
        <w:rPr>
          <w:rFonts w:asciiTheme="minorBidi" w:hAnsiTheme="minorBidi"/>
          <w:b/>
          <w:bCs/>
          <w:color w:val="000000" w:themeColor="text1"/>
          <w:sz w:val="22"/>
          <w:szCs w:val="22"/>
        </w:rPr>
        <w:t>:</w:t>
      </w:r>
      <w:r w:rsidRPr="00FB2219">
        <w:rPr>
          <w:rFonts w:asciiTheme="minorBidi" w:hAnsiTheme="minorBidi"/>
          <w:color w:val="000000" w:themeColor="text1"/>
          <w:sz w:val="22"/>
          <w:szCs w:val="22"/>
        </w:rPr>
        <w:t xml:space="preserve"> RCU </w:t>
      </w:r>
      <w:r>
        <w:rPr>
          <w:rFonts w:asciiTheme="minorBidi" w:hAnsiTheme="minorBidi"/>
          <w:color w:val="000000" w:themeColor="text1"/>
          <w:sz w:val="22"/>
          <w:szCs w:val="22"/>
        </w:rPr>
        <w:t>(</w:t>
      </w:r>
      <w:r w:rsidRPr="00FB2219">
        <w:rPr>
          <w:rFonts w:asciiTheme="minorBidi" w:hAnsiTheme="minorBidi"/>
          <w:color w:val="000000" w:themeColor="text1"/>
          <w:sz w:val="22"/>
          <w:szCs w:val="22"/>
        </w:rPr>
        <w:t>A</w:t>
      </w:r>
      <w:r>
        <w:rPr>
          <w:rFonts w:asciiTheme="minorBidi" w:hAnsiTheme="minorBidi"/>
          <w:color w:val="000000" w:themeColor="text1"/>
          <w:sz w:val="22"/>
          <w:szCs w:val="22"/>
        </w:rPr>
        <w:t>)</w:t>
      </w:r>
      <w:r w:rsidRPr="00FB2219">
        <w:rPr>
          <w:rFonts w:asciiTheme="minorBidi" w:hAnsiTheme="minorBidi"/>
          <w:color w:val="000000" w:themeColor="text1"/>
          <w:sz w:val="22"/>
          <w:szCs w:val="22"/>
        </w:rPr>
        <w:t xml:space="preserve"> installed before rain</w:t>
      </w:r>
      <w:r>
        <w:rPr>
          <w:rFonts w:asciiTheme="minorBidi" w:hAnsiTheme="minorBidi"/>
          <w:color w:val="000000" w:themeColor="text1"/>
          <w:sz w:val="22"/>
          <w:szCs w:val="22"/>
        </w:rPr>
        <w:t>;</w:t>
      </w:r>
      <w:r w:rsidRPr="00FB2219">
        <w:rPr>
          <w:rFonts w:asciiTheme="minorBidi" w:hAnsiTheme="minorBidi"/>
          <w:color w:val="000000" w:themeColor="text1"/>
          <w:sz w:val="22"/>
          <w:szCs w:val="22"/>
        </w:rPr>
        <w:t xml:space="preserve"> </w:t>
      </w:r>
      <w:r>
        <w:rPr>
          <w:rFonts w:asciiTheme="minorBidi" w:hAnsiTheme="minorBidi"/>
          <w:color w:val="000000" w:themeColor="text1"/>
          <w:sz w:val="22"/>
          <w:szCs w:val="22"/>
        </w:rPr>
        <w:t>(</w:t>
      </w:r>
      <w:r w:rsidRPr="00FB2219">
        <w:rPr>
          <w:rFonts w:asciiTheme="minorBidi" w:hAnsiTheme="minorBidi"/>
          <w:color w:val="000000" w:themeColor="text1"/>
          <w:sz w:val="22"/>
          <w:szCs w:val="22"/>
        </w:rPr>
        <w:t>B</w:t>
      </w:r>
      <w:r>
        <w:rPr>
          <w:rFonts w:asciiTheme="minorBidi" w:hAnsiTheme="minorBidi"/>
          <w:color w:val="000000" w:themeColor="text1"/>
          <w:sz w:val="22"/>
          <w:szCs w:val="22"/>
        </w:rPr>
        <w:t>)</w:t>
      </w:r>
      <w:r w:rsidRPr="00FB2219">
        <w:rPr>
          <w:rFonts w:asciiTheme="minorBidi" w:hAnsiTheme="minorBidi"/>
          <w:color w:val="000000" w:themeColor="text1"/>
          <w:sz w:val="22"/>
          <w:szCs w:val="22"/>
        </w:rPr>
        <w:t xml:space="preserve"> </w:t>
      </w:r>
      <w:r>
        <w:rPr>
          <w:rFonts w:asciiTheme="minorBidi" w:hAnsiTheme="minorBidi"/>
          <w:color w:val="000000" w:themeColor="text1"/>
          <w:sz w:val="22"/>
          <w:szCs w:val="22"/>
        </w:rPr>
        <w:t>RCU with flume open</w:t>
      </w:r>
      <w:r w:rsidRPr="00FB2219">
        <w:rPr>
          <w:rFonts w:asciiTheme="minorBidi" w:hAnsiTheme="minorBidi"/>
          <w:color w:val="000000" w:themeColor="text1"/>
          <w:sz w:val="22"/>
          <w:szCs w:val="22"/>
        </w:rPr>
        <w:t xml:space="preserve">. The glass bottle </w:t>
      </w:r>
      <w:r>
        <w:rPr>
          <w:rFonts w:asciiTheme="minorBidi" w:hAnsiTheme="minorBidi"/>
          <w:color w:val="000000" w:themeColor="text1"/>
          <w:sz w:val="22"/>
          <w:szCs w:val="22"/>
        </w:rPr>
        <w:t>is</w:t>
      </w:r>
      <w:r w:rsidRPr="00FB2219">
        <w:rPr>
          <w:rFonts w:asciiTheme="minorBidi" w:hAnsiTheme="minorBidi"/>
          <w:color w:val="000000" w:themeColor="text1"/>
          <w:sz w:val="22"/>
          <w:szCs w:val="22"/>
        </w:rPr>
        <w:t xml:space="preserve"> inserted </w:t>
      </w:r>
      <w:r>
        <w:rPr>
          <w:rFonts w:asciiTheme="minorBidi" w:hAnsiTheme="minorBidi"/>
          <w:color w:val="000000" w:themeColor="text1"/>
          <w:sz w:val="22"/>
          <w:szCs w:val="22"/>
        </w:rPr>
        <w:t>in</w:t>
      </w:r>
      <w:r w:rsidRPr="00FB2219">
        <w:rPr>
          <w:rFonts w:asciiTheme="minorBidi" w:hAnsiTheme="minorBidi"/>
          <w:color w:val="000000" w:themeColor="text1"/>
          <w:sz w:val="22"/>
          <w:szCs w:val="22"/>
        </w:rPr>
        <w:t xml:space="preserve">to the designated </w:t>
      </w:r>
      <w:r>
        <w:rPr>
          <w:rFonts w:asciiTheme="minorBidi" w:hAnsiTheme="minorBidi"/>
          <w:color w:val="000000" w:themeColor="text1"/>
          <w:sz w:val="22"/>
          <w:szCs w:val="22"/>
        </w:rPr>
        <w:t xml:space="preserve">cylindric </w:t>
      </w:r>
      <w:r w:rsidRPr="00FB2219">
        <w:rPr>
          <w:rFonts w:asciiTheme="minorBidi" w:hAnsiTheme="minorBidi"/>
          <w:color w:val="000000" w:themeColor="text1"/>
          <w:sz w:val="22"/>
          <w:szCs w:val="22"/>
        </w:rPr>
        <w:t>space</w:t>
      </w:r>
      <w:r>
        <w:rPr>
          <w:rFonts w:asciiTheme="minorBidi" w:hAnsiTheme="minorBidi"/>
          <w:color w:val="000000" w:themeColor="text1"/>
          <w:sz w:val="22"/>
          <w:szCs w:val="22"/>
        </w:rPr>
        <w:t>;</w:t>
      </w:r>
      <w:r w:rsidRPr="00FB2219">
        <w:rPr>
          <w:rFonts w:asciiTheme="minorBidi" w:hAnsiTheme="minorBidi"/>
          <w:color w:val="000000" w:themeColor="text1"/>
          <w:sz w:val="22"/>
          <w:szCs w:val="22"/>
        </w:rPr>
        <w:t xml:space="preserve"> </w:t>
      </w:r>
      <w:r>
        <w:rPr>
          <w:rFonts w:asciiTheme="minorBidi" w:hAnsiTheme="minorBidi"/>
          <w:color w:val="000000" w:themeColor="text1"/>
          <w:sz w:val="22"/>
          <w:szCs w:val="22"/>
        </w:rPr>
        <w:t>(</w:t>
      </w:r>
      <w:r w:rsidRPr="00FB2219">
        <w:rPr>
          <w:rFonts w:asciiTheme="minorBidi" w:hAnsiTheme="minorBidi"/>
          <w:color w:val="000000" w:themeColor="text1"/>
          <w:sz w:val="22"/>
          <w:szCs w:val="22"/>
        </w:rPr>
        <w:t>C</w:t>
      </w:r>
      <w:r>
        <w:rPr>
          <w:rFonts w:asciiTheme="minorBidi" w:hAnsiTheme="minorBidi"/>
          <w:color w:val="000000" w:themeColor="text1"/>
          <w:sz w:val="22"/>
          <w:szCs w:val="22"/>
        </w:rPr>
        <w:t>)</w:t>
      </w:r>
      <w:r w:rsidRPr="00FB2219">
        <w:rPr>
          <w:rFonts w:asciiTheme="minorBidi" w:hAnsiTheme="minorBidi"/>
          <w:color w:val="000000" w:themeColor="text1"/>
          <w:sz w:val="22"/>
          <w:szCs w:val="22"/>
        </w:rPr>
        <w:t xml:space="preserve"> Ready </w:t>
      </w:r>
      <w:r>
        <w:rPr>
          <w:rFonts w:asciiTheme="minorBidi" w:hAnsiTheme="minorBidi"/>
          <w:color w:val="000000" w:themeColor="text1"/>
          <w:sz w:val="22"/>
          <w:szCs w:val="22"/>
        </w:rPr>
        <w:t>for the</w:t>
      </w:r>
      <w:r w:rsidRPr="00FB2219">
        <w:rPr>
          <w:rFonts w:asciiTheme="minorBidi" w:hAnsiTheme="minorBidi"/>
          <w:color w:val="000000" w:themeColor="text1"/>
          <w:sz w:val="22"/>
          <w:szCs w:val="22"/>
        </w:rPr>
        <w:t xml:space="preserve"> storm</w:t>
      </w:r>
      <w:r>
        <w:rPr>
          <w:rFonts w:asciiTheme="minorBidi" w:hAnsiTheme="minorBidi"/>
          <w:color w:val="000000" w:themeColor="text1"/>
          <w:sz w:val="22"/>
          <w:szCs w:val="22"/>
        </w:rPr>
        <w:t>,</w:t>
      </w:r>
      <w:r w:rsidRPr="00FB2219">
        <w:rPr>
          <w:rFonts w:asciiTheme="minorBidi" w:hAnsiTheme="minorBidi"/>
          <w:color w:val="000000" w:themeColor="text1"/>
          <w:sz w:val="22"/>
          <w:szCs w:val="22"/>
        </w:rPr>
        <w:t xml:space="preserve"> RCU with the roof protecting rain </w:t>
      </w:r>
      <w:r>
        <w:rPr>
          <w:rFonts w:asciiTheme="minorBidi" w:hAnsiTheme="minorBidi"/>
          <w:color w:val="000000" w:themeColor="text1"/>
          <w:sz w:val="22"/>
          <w:szCs w:val="22"/>
        </w:rPr>
        <w:t>dilution; and</w:t>
      </w:r>
      <w:r w:rsidRPr="00FB2219">
        <w:rPr>
          <w:rFonts w:asciiTheme="minorBidi" w:hAnsiTheme="minorBidi"/>
          <w:color w:val="000000" w:themeColor="text1"/>
          <w:sz w:val="22"/>
          <w:szCs w:val="22"/>
        </w:rPr>
        <w:t xml:space="preserve"> </w:t>
      </w:r>
      <w:r>
        <w:rPr>
          <w:rFonts w:asciiTheme="minorBidi" w:hAnsiTheme="minorBidi"/>
          <w:color w:val="000000" w:themeColor="text1"/>
          <w:sz w:val="22"/>
          <w:szCs w:val="22"/>
        </w:rPr>
        <w:t>(</w:t>
      </w:r>
      <w:r w:rsidRPr="00FB2219">
        <w:rPr>
          <w:rFonts w:asciiTheme="minorBidi" w:hAnsiTheme="minorBidi"/>
          <w:color w:val="000000" w:themeColor="text1"/>
          <w:sz w:val="22"/>
          <w:szCs w:val="22"/>
        </w:rPr>
        <w:t>D</w:t>
      </w:r>
      <w:r>
        <w:rPr>
          <w:rFonts w:asciiTheme="minorBidi" w:hAnsiTheme="minorBidi"/>
          <w:color w:val="000000" w:themeColor="text1"/>
          <w:sz w:val="22"/>
          <w:szCs w:val="22"/>
        </w:rPr>
        <w:t>)</w:t>
      </w:r>
      <w:r w:rsidRPr="00FB2219">
        <w:rPr>
          <w:rFonts w:asciiTheme="minorBidi" w:hAnsiTheme="minorBidi"/>
          <w:color w:val="000000" w:themeColor="text1"/>
          <w:sz w:val="22"/>
          <w:szCs w:val="22"/>
        </w:rPr>
        <w:t xml:space="preserve"> RCU after removing the roof to collect the </w:t>
      </w:r>
      <w:r>
        <w:rPr>
          <w:rFonts w:asciiTheme="minorBidi" w:hAnsiTheme="minorBidi"/>
          <w:color w:val="000000" w:themeColor="text1"/>
          <w:sz w:val="22"/>
          <w:szCs w:val="22"/>
        </w:rPr>
        <w:t xml:space="preserve">full </w:t>
      </w:r>
      <w:r w:rsidRPr="00FB2219">
        <w:rPr>
          <w:rFonts w:asciiTheme="minorBidi" w:hAnsiTheme="minorBidi"/>
          <w:color w:val="000000" w:themeColor="text1"/>
          <w:sz w:val="22"/>
          <w:szCs w:val="22"/>
        </w:rPr>
        <w:t>sample.</w:t>
      </w:r>
    </w:p>
    <w:p w14:paraId="3711155F" w14:textId="77777777" w:rsidR="008615CB" w:rsidRPr="008615CB" w:rsidRDefault="008615CB" w:rsidP="008615CB"/>
    <w:p w14:paraId="29D2C684" w14:textId="1C06F5CB" w:rsidR="00A0494C" w:rsidRPr="00594002" w:rsidRDefault="00036F6F" w:rsidP="002028A3">
      <w:pPr>
        <w:pStyle w:val="2"/>
        <w:rPr>
          <w:rFonts w:asciiTheme="minorBidi" w:hAnsiTheme="minorBidi" w:cstheme="minorBidi"/>
        </w:rPr>
      </w:pPr>
      <w:r>
        <w:rPr>
          <w:rFonts w:asciiTheme="minorBidi" w:hAnsiTheme="minorBidi" w:cstheme="minorBidi"/>
        </w:rPr>
        <w:t>Appendix B- Results</w:t>
      </w:r>
    </w:p>
    <w:p w14:paraId="377B8466" w14:textId="12E37983" w:rsidR="004C4D18" w:rsidRPr="002E169B" w:rsidRDefault="004C4D18" w:rsidP="004C4D18">
      <w:pPr>
        <w:rPr>
          <w:rFonts w:asciiTheme="minorBidi" w:hAnsiTheme="minorBidi"/>
          <w:i/>
          <w:iCs/>
          <w:color w:val="000000" w:themeColor="text1"/>
        </w:rPr>
      </w:pPr>
      <w:r w:rsidRPr="004C4D18">
        <w:rPr>
          <w:rFonts w:asciiTheme="minorBidi" w:hAnsiTheme="minorBidi"/>
          <w:b/>
          <w:bCs/>
          <w:i/>
          <w:iCs/>
          <w:color w:val="000000" w:themeColor="text1"/>
        </w:rPr>
        <w:t xml:space="preserve">Table </w:t>
      </w:r>
      <w:r w:rsidR="00B33B06">
        <w:rPr>
          <w:rFonts w:asciiTheme="minorBidi" w:hAnsiTheme="minorBidi"/>
          <w:b/>
          <w:bCs/>
          <w:i/>
          <w:iCs/>
          <w:color w:val="000000" w:themeColor="text1"/>
        </w:rPr>
        <w:t>S3</w:t>
      </w:r>
      <w:r w:rsidRPr="004C4D18">
        <w:rPr>
          <w:rFonts w:asciiTheme="minorBidi" w:hAnsiTheme="minorBidi"/>
          <w:b/>
          <w:bCs/>
          <w:i/>
          <w:iCs/>
          <w:color w:val="000000" w:themeColor="text1"/>
        </w:rPr>
        <w:t>:</w:t>
      </w:r>
      <w:r w:rsidRPr="004C4D18">
        <w:rPr>
          <w:rFonts w:asciiTheme="minorBidi" w:hAnsiTheme="minorBidi"/>
          <w:i/>
          <w:iCs/>
          <w:color w:val="000000" w:themeColor="text1"/>
        </w:rPr>
        <w:t xml:space="preserve"> </w:t>
      </w:r>
      <w:r w:rsidRPr="002E169B">
        <w:rPr>
          <w:rFonts w:asciiTheme="minorBidi" w:hAnsiTheme="minorBidi"/>
          <w:i/>
          <w:iCs/>
          <w:color w:val="000000" w:themeColor="text1"/>
        </w:rPr>
        <w:t xml:space="preserve">This table </w:t>
      </w:r>
      <w:r>
        <w:rPr>
          <w:rFonts w:asciiTheme="minorBidi" w:hAnsiTheme="minorBidi"/>
          <w:i/>
          <w:iCs/>
          <w:color w:val="000000" w:themeColor="text1"/>
        </w:rPr>
        <w:t>defines</w:t>
      </w:r>
      <w:r w:rsidRPr="002E169B">
        <w:rPr>
          <w:rFonts w:asciiTheme="minorBidi" w:hAnsiTheme="minorBidi"/>
          <w:i/>
          <w:iCs/>
          <w:color w:val="000000" w:themeColor="text1"/>
        </w:rPr>
        <w:t xml:space="preserve"> the dominant </w:t>
      </w:r>
      <w:proofErr w:type="spellStart"/>
      <w:r w:rsidRPr="002E169B">
        <w:rPr>
          <w:rFonts w:asciiTheme="minorBidi" w:hAnsiTheme="minorBidi"/>
          <w:i/>
          <w:iCs/>
          <w:color w:val="000000" w:themeColor="text1"/>
        </w:rPr>
        <w:t>flowpaths</w:t>
      </w:r>
      <w:proofErr w:type="spellEnd"/>
      <w:r w:rsidRPr="002E169B">
        <w:rPr>
          <w:rFonts w:asciiTheme="minorBidi" w:hAnsiTheme="minorBidi"/>
          <w:i/>
          <w:iCs/>
          <w:color w:val="000000" w:themeColor="text1"/>
        </w:rPr>
        <w:t xml:space="preserve"> </w:t>
      </w:r>
      <w:r>
        <w:rPr>
          <w:rFonts w:asciiTheme="minorBidi" w:hAnsiTheme="minorBidi"/>
          <w:i/>
          <w:iCs/>
          <w:color w:val="000000" w:themeColor="text1"/>
        </w:rPr>
        <w:t>for</w:t>
      </w:r>
      <w:r w:rsidRPr="002E169B">
        <w:rPr>
          <w:rFonts w:asciiTheme="minorBidi" w:hAnsiTheme="minorBidi"/>
          <w:i/>
          <w:iCs/>
          <w:color w:val="000000" w:themeColor="text1"/>
        </w:rPr>
        <w:t xml:space="preserve"> each compound according to maximum detected concentration</w:t>
      </w:r>
      <w:r>
        <w:rPr>
          <w:rFonts w:asciiTheme="minorBidi" w:hAnsiTheme="minorBidi"/>
          <w:i/>
          <w:iCs/>
          <w:color w:val="000000" w:themeColor="text1"/>
        </w:rPr>
        <w:t>s</w:t>
      </w:r>
      <w:r w:rsidR="008635AA">
        <w:rPr>
          <w:rFonts w:asciiTheme="minorBidi" w:hAnsiTheme="minorBidi"/>
          <w:i/>
          <w:iCs/>
          <w:color w:val="000000" w:themeColor="text1"/>
        </w:rPr>
        <w:t xml:space="preserve"> (conc.)</w:t>
      </w:r>
      <w:r w:rsidRPr="002E169B">
        <w:rPr>
          <w:rFonts w:asciiTheme="minorBidi" w:hAnsiTheme="minorBidi"/>
          <w:i/>
          <w:iCs/>
          <w:color w:val="000000" w:themeColor="text1"/>
        </w:rPr>
        <w:t xml:space="preserve">. It </w:t>
      </w:r>
      <w:r w:rsidR="00B73ABD">
        <w:rPr>
          <w:rFonts w:asciiTheme="minorBidi" w:hAnsiTheme="minorBidi"/>
          <w:i/>
          <w:iCs/>
          <w:color w:val="000000" w:themeColor="text1"/>
        </w:rPr>
        <w:t>also includes</w:t>
      </w:r>
      <w:r>
        <w:rPr>
          <w:rFonts w:asciiTheme="minorBidi" w:hAnsiTheme="minorBidi"/>
          <w:i/>
          <w:iCs/>
          <w:color w:val="000000" w:themeColor="text1"/>
        </w:rPr>
        <w:t xml:space="preserve"> the</w:t>
      </w:r>
      <w:r w:rsidRPr="002E169B">
        <w:rPr>
          <w:rFonts w:asciiTheme="minorBidi" w:hAnsiTheme="minorBidi"/>
          <w:i/>
          <w:iCs/>
          <w:color w:val="000000" w:themeColor="text1"/>
        </w:rPr>
        <w:t xml:space="preserve"> highest concentration </w:t>
      </w:r>
      <w:r>
        <w:rPr>
          <w:rFonts w:asciiTheme="minorBidi" w:hAnsiTheme="minorBidi"/>
          <w:i/>
          <w:iCs/>
          <w:color w:val="000000" w:themeColor="text1"/>
        </w:rPr>
        <w:t>during the</w:t>
      </w:r>
      <w:r w:rsidRPr="002E169B">
        <w:rPr>
          <w:rFonts w:asciiTheme="minorBidi" w:hAnsiTheme="minorBidi"/>
          <w:i/>
          <w:iCs/>
          <w:color w:val="000000" w:themeColor="text1"/>
        </w:rPr>
        <w:t xml:space="preserve"> irrigation</w:t>
      </w:r>
      <w:r>
        <w:rPr>
          <w:rFonts w:asciiTheme="minorBidi" w:hAnsiTheme="minorBidi"/>
          <w:i/>
          <w:iCs/>
          <w:color w:val="000000" w:themeColor="text1"/>
        </w:rPr>
        <w:t xml:space="preserve"> event on 28-29/4</w:t>
      </w:r>
      <w:r w:rsidR="00274EC1">
        <w:rPr>
          <w:rFonts w:asciiTheme="minorBidi" w:hAnsiTheme="minorBidi"/>
          <w:i/>
          <w:iCs/>
          <w:color w:val="000000" w:themeColor="text1"/>
        </w:rPr>
        <w:t xml:space="preserve"> in a separate category</w:t>
      </w:r>
      <w:r w:rsidRPr="002E169B">
        <w:rPr>
          <w:rFonts w:asciiTheme="minorBidi" w:hAnsiTheme="minorBidi"/>
          <w:i/>
          <w:iCs/>
          <w:color w:val="000000" w:themeColor="text1"/>
        </w:rPr>
        <w:t xml:space="preserve">. </w:t>
      </w:r>
      <w:r>
        <w:rPr>
          <w:rFonts w:asciiTheme="minorBidi" w:hAnsiTheme="minorBidi"/>
          <w:i/>
          <w:iCs/>
          <w:color w:val="000000" w:themeColor="text1"/>
        </w:rPr>
        <w:t xml:space="preserve">The </w:t>
      </w:r>
      <w:r w:rsidRPr="002E169B">
        <w:rPr>
          <w:rFonts w:asciiTheme="minorBidi" w:hAnsiTheme="minorBidi"/>
          <w:i/>
          <w:iCs/>
          <w:color w:val="000000" w:themeColor="text1"/>
        </w:rPr>
        <w:t>Farmers</w:t>
      </w:r>
      <w:r w:rsidR="00B73ABD">
        <w:rPr>
          <w:rFonts w:asciiTheme="minorBidi" w:hAnsiTheme="minorBidi"/>
          <w:i/>
          <w:iCs/>
          <w:color w:val="000000" w:themeColor="text1"/>
        </w:rPr>
        <w:t>'</w:t>
      </w:r>
      <w:r w:rsidRPr="002E169B">
        <w:rPr>
          <w:rFonts w:asciiTheme="minorBidi" w:hAnsiTheme="minorBidi"/>
          <w:i/>
          <w:iCs/>
          <w:color w:val="000000" w:themeColor="text1"/>
        </w:rPr>
        <w:t xml:space="preserve"> </w:t>
      </w:r>
      <w:r>
        <w:rPr>
          <w:rFonts w:asciiTheme="minorBidi" w:hAnsiTheme="minorBidi"/>
          <w:i/>
          <w:iCs/>
          <w:color w:val="000000" w:themeColor="text1"/>
        </w:rPr>
        <w:t xml:space="preserve">application timing, including the </w:t>
      </w:r>
      <w:r w:rsidRPr="002E169B">
        <w:rPr>
          <w:rFonts w:asciiTheme="minorBidi" w:hAnsiTheme="minorBidi"/>
          <w:i/>
          <w:iCs/>
          <w:color w:val="000000" w:themeColor="text1"/>
        </w:rPr>
        <w:t xml:space="preserve">last application </w:t>
      </w:r>
      <w:r>
        <w:rPr>
          <w:rFonts w:asciiTheme="minorBidi" w:hAnsiTheme="minorBidi"/>
          <w:i/>
          <w:iCs/>
          <w:color w:val="000000" w:themeColor="text1"/>
        </w:rPr>
        <w:t xml:space="preserve">date, </w:t>
      </w:r>
      <w:r w:rsidRPr="002E169B">
        <w:rPr>
          <w:rFonts w:asciiTheme="minorBidi" w:hAnsiTheme="minorBidi"/>
          <w:i/>
          <w:iCs/>
          <w:color w:val="000000" w:themeColor="text1"/>
        </w:rPr>
        <w:t xml:space="preserve">is </w:t>
      </w:r>
      <w:r>
        <w:rPr>
          <w:rFonts w:asciiTheme="minorBidi" w:hAnsiTheme="minorBidi"/>
          <w:i/>
          <w:iCs/>
          <w:color w:val="000000" w:themeColor="text1"/>
        </w:rPr>
        <w:t>defined</w:t>
      </w:r>
      <w:r w:rsidRPr="002E169B">
        <w:rPr>
          <w:rFonts w:asciiTheme="minorBidi" w:hAnsiTheme="minorBidi"/>
          <w:i/>
          <w:iCs/>
          <w:color w:val="000000" w:themeColor="text1"/>
        </w:rPr>
        <w:t xml:space="preserve"> for </w:t>
      </w:r>
      <w:r w:rsidRPr="000C072C">
        <w:rPr>
          <w:rFonts w:asciiTheme="minorBidi" w:hAnsiTheme="minorBidi"/>
          <w:i/>
          <w:iCs/>
          <w:color w:val="000000" w:themeColor="text1"/>
        </w:rPr>
        <w:t>15</w:t>
      </w:r>
      <w:r>
        <w:rPr>
          <w:rFonts w:asciiTheme="minorBidi" w:hAnsiTheme="minorBidi"/>
          <w:i/>
          <w:iCs/>
          <w:color w:val="000000" w:themeColor="text1"/>
        </w:rPr>
        <w:t xml:space="preserve"> </w:t>
      </w:r>
      <w:r w:rsidRPr="000C072C">
        <w:rPr>
          <w:rFonts w:asciiTheme="minorBidi" w:hAnsiTheme="minorBidi"/>
          <w:i/>
          <w:iCs/>
          <w:color w:val="000000" w:themeColor="text1"/>
        </w:rPr>
        <w:lastRenderedPageBreak/>
        <w:t>r</w:t>
      </w:r>
      <w:r w:rsidRPr="002E169B">
        <w:rPr>
          <w:rFonts w:asciiTheme="minorBidi" w:hAnsiTheme="minorBidi"/>
          <w:i/>
          <w:iCs/>
          <w:color w:val="000000" w:themeColor="text1"/>
        </w:rPr>
        <w:t>elevant compounds. E</w:t>
      </w:r>
      <w:r w:rsidR="0074247A">
        <w:rPr>
          <w:rFonts w:asciiTheme="minorBidi" w:hAnsiTheme="minorBidi"/>
          <w:i/>
          <w:iCs/>
          <w:color w:val="000000" w:themeColor="text1"/>
        </w:rPr>
        <w:t>S</w:t>
      </w:r>
      <w:r w:rsidR="00F51B06">
        <w:rPr>
          <w:rFonts w:asciiTheme="minorBidi" w:hAnsiTheme="minorBidi"/>
          <w:i/>
          <w:iCs/>
          <w:color w:val="000000" w:themeColor="text1"/>
        </w:rPr>
        <w:t>/</w:t>
      </w:r>
      <w:r w:rsidR="0074247A">
        <w:rPr>
          <w:rFonts w:asciiTheme="minorBidi" w:hAnsiTheme="minorBidi"/>
          <w:i/>
          <w:iCs/>
          <w:color w:val="000000" w:themeColor="text1"/>
        </w:rPr>
        <w:t xml:space="preserve">ED- </w:t>
      </w:r>
      <w:r w:rsidR="00F51B06">
        <w:rPr>
          <w:rFonts w:asciiTheme="minorBidi" w:hAnsiTheme="minorBidi"/>
          <w:i/>
          <w:iCs/>
          <w:color w:val="000000" w:themeColor="text1"/>
        </w:rPr>
        <w:t>East shallow/</w:t>
      </w:r>
      <w:r w:rsidR="0074247A">
        <w:rPr>
          <w:rFonts w:asciiTheme="minorBidi" w:hAnsiTheme="minorBidi"/>
          <w:i/>
          <w:iCs/>
          <w:color w:val="000000" w:themeColor="text1"/>
        </w:rPr>
        <w:t>deep piezometers</w:t>
      </w:r>
      <w:r w:rsidR="00F51B06">
        <w:rPr>
          <w:rFonts w:asciiTheme="minorBidi" w:hAnsiTheme="minorBidi"/>
          <w:i/>
          <w:iCs/>
          <w:color w:val="000000" w:themeColor="text1"/>
        </w:rPr>
        <w:t>;</w:t>
      </w:r>
      <w:r w:rsidR="0074247A">
        <w:rPr>
          <w:rFonts w:asciiTheme="minorBidi" w:hAnsiTheme="minorBidi"/>
          <w:i/>
          <w:iCs/>
          <w:color w:val="000000" w:themeColor="text1"/>
        </w:rPr>
        <w:t xml:space="preserve"> WS,</w:t>
      </w:r>
      <w:r w:rsidR="00B73ABD">
        <w:rPr>
          <w:rFonts w:asciiTheme="minorBidi" w:hAnsiTheme="minorBidi"/>
          <w:i/>
          <w:iCs/>
          <w:color w:val="000000" w:themeColor="text1"/>
        </w:rPr>
        <w:t xml:space="preserve"> </w:t>
      </w:r>
      <w:r w:rsidR="0074247A">
        <w:rPr>
          <w:rFonts w:asciiTheme="minorBidi" w:hAnsiTheme="minorBidi"/>
          <w:i/>
          <w:iCs/>
          <w:color w:val="000000" w:themeColor="text1"/>
        </w:rPr>
        <w:t xml:space="preserve">WD- West </w:t>
      </w:r>
      <w:r w:rsidR="00F51B06">
        <w:rPr>
          <w:rFonts w:asciiTheme="minorBidi" w:hAnsiTheme="minorBidi"/>
          <w:i/>
          <w:iCs/>
          <w:color w:val="000000" w:themeColor="text1"/>
        </w:rPr>
        <w:t>shallow/deep piezometers.</w:t>
      </w:r>
      <w:r w:rsidRPr="002E169B">
        <w:rPr>
          <w:rFonts w:asciiTheme="minorBidi" w:hAnsiTheme="minorBidi"/>
          <w:i/>
          <w:iCs/>
          <w:color w:val="000000" w:themeColor="text1"/>
        </w:rPr>
        <w:t xml:space="preserve"> n.d. -not detected. </w:t>
      </w:r>
      <w:proofErr w:type="spellStart"/>
      <w:r w:rsidRPr="002E169B">
        <w:rPr>
          <w:rFonts w:asciiTheme="minorBidi" w:hAnsiTheme="minorBidi"/>
          <w:i/>
          <w:iCs/>
          <w:color w:val="000000" w:themeColor="text1"/>
        </w:rPr>
        <w:t>Bromacil</w:t>
      </w:r>
      <w:proofErr w:type="spellEnd"/>
      <w:r w:rsidRPr="002E169B">
        <w:rPr>
          <w:rFonts w:asciiTheme="minorBidi" w:hAnsiTheme="minorBidi"/>
          <w:i/>
          <w:iCs/>
          <w:color w:val="000000" w:themeColor="text1"/>
        </w:rPr>
        <w:t>, naproxen</w:t>
      </w:r>
      <w:r w:rsidR="00B73ABD">
        <w:rPr>
          <w:rFonts w:asciiTheme="minorBidi" w:hAnsiTheme="minorBidi"/>
          <w:i/>
          <w:iCs/>
          <w:color w:val="000000" w:themeColor="text1"/>
        </w:rPr>
        <w:t>,</w:t>
      </w:r>
      <w:r w:rsidRPr="002E169B">
        <w:rPr>
          <w:rFonts w:asciiTheme="minorBidi" w:hAnsiTheme="minorBidi"/>
          <w:i/>
          <w:iCs/>
          <w:color w:val="000000" w:themeColor="text1"/>
        </w:rPr>
        <w:t xml:space="preserve"> and ibuprofen were added</w:t>
      </w:r>
      <w:r>
        <w:rPr>
          <w:rFonts w:asciiTheme="minorBidi" w:hAnsiTheme="minorBidi"/>
          <w:i/>
          <w:iCs/>
          <w:color w:val="000000" w:themeColor="text1"/>
        </w:rPr>
        <w:t xml:space="preserve"> </w:t>
      </w:r>
      <w:r w:rsidRPr="002E169B">
        <w:rPr>
          <w:rFonts w:asciiTheme="minorBidi" w:hAnsiTheme="minorBidi"/>
          <w:i/>
          <w:iCs/>
          <w:color w:val="000000" w:themeColor="text1"/>
        </w:rPr>
        <w:t>only in winter 2022</w:t>
      </w:r>
      <w:r w:rsidR="00274EC1">
        <w:rPr>
          <w:rFonts w:asciiTheme="minorBidi" w:hAnsiTheme="minorBidi"/>
          <w:i/>
          <w:iCs/>
          <w:color w:val="000000" w:themeColor="text1"/>
        </w:rPr>
        <w:t xml:space="preserve"> to the analyzed compounds</w:t>
      </w:r>
      <w:r w:rsidRPr="002E169B">
        <w:rPr>
          <w:rFonts w:asciiTheme="minorBidi" w:hAnsiTheme="minorBidi"/>
          <w:i/>
          <w:iCs/>
          <w:color w:val="000000" w:themeColor="text1"/>
        </w:rPr>
        <w:t>.</w:t>
      </w:r>
      <w:r w:rsidR="0015425D">
        <w:rPr>
          <w:rFonts w:asciiTheme="minorBidi" w:hAnsiTheme="minorBidi"/>
          <w:i/>
          <w:iCs/>
          <w:color w:val="000000" w:themeColor="text1"/>
        </w:rPr>
        <w:t xml:space="preserve"> </w:t>
      </w:r>
      <w:r w:rsidR="0015425D" w:rsidRPr="0015425D">
        <w:rPr>
          <w:rFonts w:asciiTheme="minorBidi" w:hAnsiTheme="minorBidi"/>
          <w:i/>
          <w:iCs/>
          <w:color w:val="000000" w:themeColor="text1"/>
        </w:rPr>
        <w:t xml:space="preserve">Where no application dates are available, it is assumed that the compound </w:t>
      </w:r>
      <w:r w:rsidR="00B73ABD">
        <w:rPr>
          <w:rFonts w:asciiTheme="minorBidi" w:hAnsiTheme="minorBidi"/>
          <w:i/>
          <w:iCs/>
          <w:color w:val="000000" w:themeColor="text1"/>
        </w:rPr>
        <w:t>h</w:t>
      </w:r>
      <w:r w:rsidR="0015425D" w:rsidRPr="0015425D">
        <w:rPr>
          <w:rFonts w:asciiTheme="minorBidi" w:hAnsiTheme="minorBidi"/>
          <w:i/>
          <w:iCs/>
          <w:color w:val="000000" w:themeColor="text1"/>
        </w:rPr>
        <w:t>as not</w:t>
      </w:r>
      <w:r w:rsidR="00B73ABD">
        <w:rPr>
          <w:rFonts w:asciiTheme="minorBidi" w:hAnsiTheme="minorBidi"/>
          <w:i/>
          <w:iCs/>
          <w:color w:val="000000" w:themeColor="text1"/>
        </w:rPr>
        <w:t xml:space="preserve"> been</w:t>
      </w:r>
      <w:r w:rsidR="0015425D" w:rsidRPr="0015425D">
        <w:rPr>
          <w:rFonts w:asciiTheme="minorBidi" w:hAnsiTheme="minorBidi"/>
          <w:i/>
          <w:iCs/>
          <w:color w:val="000000" w:themeColor="text1"/>
        </w:rPr>
        <w:t xml:space="preserve"> applied since 2/2020 in the East field and as of 11/2012 in the West field.</w:t>
      </w:r>
    </w:p>
    <w:p w14:paraId="15256887" w14:textId="031591E9" w:rsidR="004C4D18" w:rsidRPr="004C4FC9" w:rsidRDefault="004C4D18" w:rsidP="004C4D18">
      <w:pPr>
        <w:pStyle w:val="a4"/>
        <w:keepNext/>
      </w:pPr>
    </w:p>
    <w:tbl>
      <w:tblPr>
        <w:tblStyle w:val="a3"/>
        <w:tblW w:w="10219" w:type="dxa"/>
        <w:tblInd w:w="-9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6"/>
        <w:gridCol w:w="1554"/>
        <w:gridCol w:w="1701"/>
        <w:gridCol w:w="2268"/>
        <w:gridCol w:w="1417"/>
        <w:gridCol w:w="1323"/>
      </w:tblGrid>
      <w:tr w:rsidR="00724A59" w:rsidRPr="0092335E" w14:paraId="25FCCF4F" w14:textId="77777777" w:rsidTr="00D63EDB">
        <w:trPr>
          <w:trHeight w:val="1291"/>
        </w:trPr>
        <w:tc>
          <w:tcPr>
            <w:tcW w:w="1956" w:type="dxa"/>
            <w:tcBorders>
              <w:bottom w:val="single" w:sz="4" w:space="0" w:color="auto"/>
            </w:tcBorders>
          </w:tcPr>
          <w:p w14:paraId="026D1E41" w14:textId="77777777" w:rsidR="00724A59" w:rsidRPr="0092335E" w:rsidRDefault="00724A59" w:rsidP="00E34020">
            <w:pPr>
              <w:ind w:firstLine="0"/>
              <w:jc w:val="left"/>
              <w:rPr>
                <w:b/>
                <w:bCs/>
                <w:sz w:val="20"/>
                <w:szCs w:val="20"/>
              </w:rPr>
            </w:pPr>
            <w:r w:rsidRPr="0092335E">
              <w:rPr>
                <w:b/>
                <w:bCs/>
                <w:sz w:val="20"/>
                <w:szCs w:val="20"/>
              </w:rPr>
              <w:t>Name of organic compound</w:t>
            </w:r>
          </w:p>
        </w:tc>
        <w:tc>
          <w:tcPr>
            <w:tcW w:w="1554" w:type="dxa"/>
            <w:tcBorders>
              <w:bottom w:val="single" w:sz="4" w:space="0" w:color="auto"/>
            </w:tcBorders>
          </w:tcPr>
          <w:p w14:paraId="2F2E62DB" w14:textId="7709E65D" w:rsidR="00724A59" w:rsidRDefault="00724A59" w:rsidP="00E34020">
            <w:pPr>
              <w:ind w:firstLine="0"/>
              <w:jc w:val="left"/>
              <w:rPr>
                <w:b/>
                <w:bCs/>
                <w:sz w:val="20"/>
                <w:szCs w:val="20"/>
              </w:rPr>
            </w:pPr>
            <w:r w:rsidRPr="0092335E">
              <w:rPr>
                <w:b/>
                <w:bCs/>
                <w:sz w:val="20"/>
                <w:szCs w:val="20"/>
              </w:rPr>
              <w:t>Max conc</w:t>
            </w:r>
            <w:r w:rsidR="008635AA">
              <w:rPr>
                <w:b/>
                <w:bCs/>
                <w:sz w:val="20"/>
                <w:szCs w:val="20"/>
              </w:rPr>
              <w:t>.</w:t>
            </w:r>
          </w:p>
          <w:p w14:paraId="5B538F2E" w14:textId="4F2D90B2" w:rsidR="00724A59" w:rsidRDefault="009B46E2" w:rsidP="00E34020">
            <w:pPr>
              <w:ind w:firstLine="0"/>
              <w:jc w:val="left"/>
              <w:rPr>
                <w:b/>
                <w:bCs/>
                <w:sz w:val="20"/>
                <w:szCs w:val="20"/>
              </w:rPr>
            </w:pPr>
            <w:r>
              <w:rPr>
                <w:b/>
                <w:bCs/>
                <w:sz w:val="20"/>
                <w:szCs w:val="20"/>
              </w:rPr>
              <w:t xml:space="preserve">in winter 2022 </w:t>
            </w:r>
            <w:r w:rsidR="00724A59" w:rsidRPr="0092335E">
              <w:rPr>
                <w:b/>
                <w:bCs/>
                <w:sz w:val="20"/>
                <w:szCs w:val="20"/>
              </w:rPr>
              <w:t>(ng/L)</w:t>
            </w:r>
          </w:p>
          <w:p w14:paraId="504CD111" w14:textId="0776068E" w:rsidR="00E34020" w:rsidRDefault="00E34020" w:rsidP="00E34020">
            <w:pPr>
              <w:ind w:firstLine="0"/>
              <w:jc w:val="left"/>
              <w:rPr>
                <w:b/>
                <w:bCs/>
                <w:sz w:val="20"/>
                <w:szCs w:val="20"/>
              </w:rPr>
            </w:pPr>
            <w:r>
              <w:rPr>
                <w:b/>
                <w:bCs/>
                <w:sz w:val="20"/>
                <w:szCs w:val="20"/>
              </w:rPr>
              <w:t>+ location</w:t>
            </w:r>
          </w:p>
          <w:p w14:paraId="2FA8BAD8" w14:textId="77777777" w:rsidR="00724A59" w:rsidRPr="0092335E" w:rsidRDefault="00724A59" w:rsidP="00E34020">
            <w:pPr>
              <w:ind w:firstLine="0"/>
              <w:jc w:val="left"/>
              <w:rPr>
                <w:b/>
                <w:bCs/>
                <w:sz w:val="20"/>
                <w:szCs w:val="20"/>
              </w:rPr>
            </w:pPr>
          </w:p>
        </w:tc>
        <w:tc>
          <w:tcPr>
            <w:tcW w:w="1701" w:type="dxa"/>
            <w:tcBorders>
              <w:bottom w:val="single" w:sz="4" w:space="0" w:color="auto"/>
            </w:tcBorders>
          </w:tcPr>
          <w:p w14:paraId="7714AFDB" w14:textId="77777777" w:rsidR="00724A59" w:rsidRPr="0092335E" w:rsidRDefault="00724A59" w:rsidP="00E34020">
            <w:pPr>
              <w:ind w:firstLine="0"/>
              <w:jc w:val="left"/>
              <w:rPr>
                <w:b/>
                <w:bCs/>
                <w:sz w:val="20"/>
                <w:szCs w:val="20"/>
              </w:rPr>
            </w:pPr>
            <w:r w:rsidRPr="0092335E">
              <w:rPr>
                <w:b/>
                <w:bCs/>
                <w:sz w:val="20"/>
                <w:szCs w:val="20"/>
              </w:rPr>
              <w:t>Max concentration in irrigation</w:t>
            </w:r>
          </w:p>
          <w:p w14:paraId="6FAB5805" w14:textId="77777777" w:rsidR="00724A59" w:rsidRPr="0092335E" w:rsidRDefault="00724A59" w:rsidP="00E34020">
            <w:pPr>
              <w:ind w:firstLine="0"/>
              <w:jc w:val="left"/>
              <w:rPr>
                <w:b/>
                <w:bCs/>
                <w:sz w:val="20"/>
                <w:szCs w:val="20"/>
              </w:rPr>
            </w:pPr>
            <w:r w:rsidRPr="0092335E">
              <w:rPr>
                <w:b/>
                <w:bCs/>
                <w:sz w:val="20"/>
                <w:szCs w:val="20"/>
              </w:rPr>
              <w:t>(ng/L)</w:t>
            </w:r>
          </w:p>
        </w:tc>
        <w:tc>
          <w:tcPr>
            <w:tcW w:w="2268" w:type="dxa"/>
            <w:tcBorders>
              <w:bottom w:val="single" w:sz="4" w:space="0" w:color="auto"/>
            </w:tcBorders>
            <w:shd w:val="clear" w:color="auto" w:fill="auto"/>
          </w:tcPr>
          <w:p w14:paraId="1B5CB493" w14:textId="7EED9D70" w:rsidR="00724A59" w:rsidRPr="0092335E" w:rsidRDefault="00445036" w:rsidP="00E34020">
            <w:pPr>
              <w:ind w:firstLine="0"/>
              <w:jc w:val="left"/>
              <w:rPr>
                <w:b/>
                <w:bCs/>
                <w:sz w:val="20"/>
                <w:szCs w:val="20"/>
              </w:rPr>
            </w:pPr>
            <w:r>
              <w:rPr>
                <w:b/>
                <w:bCs/>
                <w:sz w:val="20"/>
                <w:szCs w:val="20"/>
              </w:rPr>
              <w:t>Concentration</w:t>
            </w:r>
            <w:r w:rsidR="0064250E">
              <w:rPr>
                <w:b/>
                <w:bCs/>
                <w:sz w:val="20"/>
                <w:szCs w:val="20"/>
              </w:rPr>
              <w:t xml:space="preserve"> (ng/L)</w:t>
            </w:r>
            <w:r>
              <w:rPr>
                <w:b/>
                <w:bCs/>
                <w:sz w:val="20"/>
                <w:szCs w:val="20"/>
              </w:rPr>
              <w:t xml:space="preserve"> in </w:t>
            </w:r>
            <w:proofErr w:type="spellStart"/>
            <w:r>
              <w:rPr>
                <w:b/>
                <w:bCs/>
                <w:sz w:val="20"/>
                <w:szCs w:val="20"/>
              </w:rPr>
              <w:t>groundwater+location</w:t>
            </w:r>
            <w:proofErr w:type="spellEnd"/>
            <w:r w:rsidR="007B53C7">
              <w:rPr>
                <w:b/>
                <w:bCs/>
                <w:sz w:val="20"/>
                <w:szCs w:val="20"/>
              </w:rPr>
              <w:t xml:space="preserve"> </w:t>
            </w:r>
          </w:p>
        </w:tc>
        <w:tc>
          <w:tcPr>
            <w:tcW w:w="1417" w:type="dxa"/>
            <w:tcBorders>
              <w:bottom w:val="single" w:sz="4" w:space="0" w:color="auto"/>
            </w:tcBorders>
          </w:tcPr>
          <w:p w14:paraId="4E882F83" w14:textId="77777777" w:rsidR="00724A59" w:rsidRDefault="00724A59" w:rsidP="00E34020">
            <w:pPr>
              <w:ind w:firstLine="0"/>
              <w:jc w:val="left"/>
              <w:rPr>
                <w:b/>
                <w:bCs/>
                <w:sz w:val="20"/>
                <w:szCs w:val="20"/>
              </w:rPr>
            </w:pPr>
            <w:r>
              <w:rPr>
                <w:b/>
                <w:bCs/>
                <w:sz w:val="20"/>
                <w:szCs w:val="20"/>
              </w:rPr>
              <w:t>Date of last application by the farmer</w:t>
            </w:r>
          </w:p>
          <w:p w14:paraId="599392B3" w14:textId="77777777" w:rsidR="00724A59" w:rsidRDefault="00724A59" w:rsidP="00E34020">
            <w:pPr>
              <w:ind w:firstLine="0"/>
              <w:jc w:val="left"/>
              <w:rPr>
                <w:b/>
                <w:bCs/>
                <w:sz w:val="20"/>
                <w:szCs w:val="20"/>
              </w:rPr>
            </w:pPr>
            <w:r>
              <w:rPr>
                <w:b/>
                <w:bCs/>
                <w:sz w:val="20"/>
                <w:szCs w:val="20"/>
              </w:rPr>
              <w:t>(E-East field,</w:t>
            </w:r>
          </w:p>
          <w:p w14:paraId="0D6FBC44" w14:textId="77777777" w:rsidR="00724A59" w:rsidRPr="0092335E" w:rsidRDefault="00724A59" w:rsidP="00E34020">
            <w:pPr>
              <w:ind w:firstLine="0"/>
              <w:jc w:val="left"/>
              <w:rPr>
                <w:b/>
                <w:bCs/>
                <w:sz w:val="20"/>
                <w:szCs w:val="20"/>
              </w:rPr>
            </w:pPr>
            <w:r>
              <w:rPr>
                <w:b/>
                <w:bCs/>
                <w:sz w:val="20"/>
                <w:szCs w:val="20"/>
              </w:rPr>
              <w:t>W-west field)</w:t>
            </w:r>
          </w:p>
        </w:tc>
        <w:tc>
          <w:tcPr>
            <w:tcW w:w="1323" w:type="dxa"/>
            <w:tcBorders>
              <w:bottom w:val="single" w:sz="4" w:space="0" w:color="auto"/>
            </w:tcBorders>
          </w:tcPr>
          <w:p w14:paraId="12962B03" w14:textId="32C3963B" w:rsidR="00724A59" w:rsidRPr="0092335E" w:rsidRDefault="00724A59" w:rsidP="00E34020">
            <w:pPr>
              <w:ind w:firstLine="0"/>
              <w:jc w:val="left"/>
              <w:rPr>
                <w:b/>
                <w:bCs/>
                <w:sz w:val="20"/>
                <w:szCs w:val="20"/>
              </w:rPr>
            </w:pPr>
            <w:r w:rsidRPr="0092335E">
              <w:rPr>
                <w:b/>
                <w:bCs/>
                <w:sz w:val="20"/>
                <w:szCs w:val="20"/>
              </w:rPr>
              <w:t>Number of samples in winter 2022 (of total 6</w:t>
            </w:r>
            <w:r w:rsidR="005E16F6">
              <w:rPr>
                <w:b/>
                <w:bCs/>
                <w:sz w:val="20"/>
                <w:szCs w:val="20"/>
              </w:rPr>
              <w:t>4</w:t>
            </w:r>
            <w:r w:rsidRPr="0092335E">
              <w:rPr>
                <w:b/>
                <w:bCs/>
                <w:sz w:val="20"/>
                <w:szCs w:val="20"/>
              </w:rPr>
              <w:t>)</w:t>
            </w:r>
          </w:p>
        </w:tc>
      </w:tr>
      <w:tr w:rsidR="00724A59" w:rsidRPr="0092335E" w14:paraId="54B20A7A" w14:textId="77777777" w:rsidTr="00D63EDB">
        <w:tc>
          <w:tcPr>
            <w:tcW w:w="1956" w:type="dxa"/>
            <w:tcBorders>
              <w:top w:val="single" w:sz="4" w:space="0" w:color="auto"/>
            </w:tcBorders>
          </w:tcPr>
          <w:p w14:paraId="6EA9CC88" w14:textId="40E37CEB" w:rsidR="00724A59" w:rsidRPr="0026352A" w:rsidRDefault="00724A59" w:rsidP="00E34020">
            <w:pPr>
              <w:ind w:firstLine="0"/>
              <w:jc w:val="left"/>
              <w:rPr>
                <w:sz w:val="20"/>
                <w:szCs w:val="20"/>
                <w:vertAlign w:val="superscript"/>
                <w:rtl/>
              </w:rPr>
            </w:pPr>
            <w:r w:rsidRPr="0092335E">
              <w:rPr>
                <w:sz w:val="20"/>
                <w:szCs w:val="20"/>
              </w:rPr>
              <w:t>Acetaminophen</w:t>
            </w:r>
            <w:r w:rsidR="00847E8F">
              <w:rPr>
                <w:sz w:val="20"/>
                <w:szCs w:val="20"/>
              </w:rPr>
              <w:t>*</w:t>
            </w:r>
          </w:p>
        </w:tc>
        <w:tc>
          <w:tcPr>
            <w:tcW w:w="1554" w:type="dxa"/>
            <w:tcBorders>
              <w:top w:val="single" w:sz="4" w:space="0" w:color="auto"/>
            </w:tcBorders>
          </w:tcPr>
          <w:p w14:paraId="66C3910F" w14:textId="77777777" w:rsidR="00E34020" w:rsidRDefault="00724A59" w:rsidP="00E34020">
            <w:pPr>
              <w:ind w:firstLine="0"/>
              <w:jc w:val="left"/>
              <w:rPr>
                <w:sz w:val="20"/>
                <w:szCs w:val="20"/>
              </w:rPr>
            </w:pPr>
            <w:r w:rsidRPr="0092335E">
              <w:rPr>
                <w:sz w:val="20"/>
                <w:szCs w:val="20"/>
              </w:rPr>
              <w:t>1308</w:t>
            </w:r>
          </w:p>
          <w:p w14:paraId="5DBA19DE" w14:textId="14CF4BD1" w:rsidR="00724A59" w:rsidRPr="0092335E" w:rsidRDefault="00426819" w:rsidP="00E34020">
            <w:pPr>
              <w:ind w:firstLine="0"/>
              <w:jc w:val="left"/>
              <w:rPr>
                <w:sz w:val="20"/>
                <w:szCs w:val="20"/>
              </w:rPr>
            </w:pPr>
            <w:r>
              <w:rPr>
                <w:sz w:val="20"/>
                <w:szCs w:val="20"/>
              </w:rPr>
              <w:t>2</w:t>
            </w:r>
            <w:proofErr w:type="gramStart"/>
            <w:r w:rsidRPr="00426819">
              <w:rPr>
                <w:sz w:val="20"/>
                <w:szCs w:val="20"/>
                <w:vertAlign w:val="superscript"/>
              </w:rPr>
              <w:t>nd</w:t>
            </w:r>
            <w:r>
              <w:rPr>
                <w:sz w:val="20"/>
                <w:szCs w:val="20"/>
              </w:rPr>
              <w:t xml:space="preserve"> </w:t>
            </w:r>
            <w:r w:rsidR="00724A59">
              <w:rPr>
                <w:sz w:val="20"/>
                <w:szCs w:val="20"/>
              </w:rPr>
              <w:t xml:space="preserve"> </w:t>
            </w:r>
            <w:r w:rsidR="00724A59" w:rsidRPr="0092335E">
              <w:rPr>
                <w:sz w:val="20"/>
                <w:szCs w:val="20"/>
              </w:rPr>
              <w:t>West</w:t>
            </w:r>
            <w:proofErr w:type="gramEnd"/>
            <w:r w:rsidR="00724A59" w:rsidRPr="0092335E">
              <w:rPr>
                <w:sz w:val="20"/>
                <w:szCs w:val="20"/>
              </w:rPr>
              <w:t xml:space="preserve"> manhole</w:t>
            </w:r>
          </w:p>
        </w:tc>
        <w:tc>
          <w:tcPr>
            <w:tcW w:w="1701" w:type="dxa"/>
            <w:tcBorders>
              <w:top w:val="single" w:sz="4" w:space="0" w:color="auto"/>
            </w:tcBorders>
          </w:tcPr>
          <w:p w14:paraId="477F2EEB" w14:textId="77777777" w:rsidR="00724A59" w:rsidRPr="0092335E" w:rsidRDefault="00724A59" w:rsidP="00E34020">
            <w:pPr>
              <w:ind w:firstLine="0"/>
              <w:jc w:val="left"/>
              <w:rPr>
                <w:sz w:val="20"/>
                <w:szCs w:val="20"/>
              </w:rPr>
            </w:pPr>
            <w:r>
              <w:rPr>
                <w:sz w:val="20"/>
                <w:szCs w:val="20"/>
              </w:rPr>
              <w:t>n.d.</w:t>
            </w:r>
          </w:p>
        </w:tc>
        <w:tc>
          <w:tcPr>
            <w:tcW w:w="2268" w:type="dxa"/>
            <w:tcBorders>
              <w:top w:val="single" w:sz="4" w:space="0" w:color="auto"/>
            </w:tcBorders>
            <w:shd w:val="clear" w:color="auto" w:fill="auto"/>
          </w:tcPr>
          <w:p w14:paraId="7537D2F9" w14:textId="77777777" w:rsidR="00724A59" w:rsidRPr="0092335E" w:rsidRDefault="00724A59" w:rsidP="00E34020">
            <w:pPr>
              <w:ind w:firstLine="0"/>
              <w:jc w:val="left"/>
              <w:rPr>
                <w:sz w:val="20"/>
                <w:szCs w:val="20"/>
              </w:rPr>
            </w:pPr>
            <w:r w:rsidRPr="0092335E">
              <w:rPr>
                <w:sz w:val="20"/>
                <w:szCs w:val="20"/>
              </w:rPr>
              <w:t>West piezometers only</w:t>
            </w:r>
          </w:p>
          <w:p w14:paraId="79A57FFB" w14:textId="77777777" w:rsidR="00724A59" w:rsidRPr="0092335E" w:rsidRDefault="00724A59" w:rsidP="00E34020">
            <w:pPr>
              <w:ind w:firstLine="0"/>
              <w:jc w:val="left"/>
              <w:rPr>
                <w:sz w:val="20"/>
                <w:szCs w:val="20"/>
              </w:rPr>
            </w:pPr>
            <w:r w:rsidRPr="0092335E">
              <w:rPr>
                <w:sz w:val="20"/>
                <w:szCs w:val="20"/>
              </w:rPr>
              <w:t xml:space="preserve">17.34 WS </w:t>
            </w:r>
          </w:p>
        </w:tc>
        <w:tc>
          <w:tcPr>
            <w:tcW w:w="1417" w:type="dxa"/>
            <w:tcBorders>
              <w:top w:val="single" w:sz="4" w:space="0" w:color="auto"/>
            </w:tcBorders>
          </w:tcPr>
          <w:p w14:paraId="5D2BC52E" w14:textId="77777777" w:rsidR="00724A59" w:rsidRPr="0092335E" w:rsidRDefault="00724A59" w:rsidP="00E34020">
            <w:pPr>
              <w:ind w:firstLine="0"/>
              <w:jc w:val="left"/>
              <w:rPr>
                <w:sz w:val="20"/>
                <w:szCs w:val="20"/>
                <w:rtl/>
              </w:rPr>
            </w:pPr>
          </w:p>
        </w:tc>
        <w:tc>
          <w:tcPr>
            <w:tcW w:w="1323" w:type="dxa"/>
            <w:tcBorders>
              <w:top w:val="single" w:sz="4" w:space="0" w:color="auto"/>
            </w:tcBorders>
          </w:tcPr>
          <w:p w14:paraId="73385F6F" w14:textId="77777777" w:rsidR="00724A59" w:rsidRPr="0092335E" w:rsidRDefault="00724A59" w:rsidP="00E34020">
            <w:pPr>
              <w:ind w:firstLine="0"/>
              <w:jc w:val="left"/>
              <w:rPr>
                <w:sz w:val="20"/>
                <w:szCs w:val="20"/>
              </w:rPr>
            </w:pPr>
            <w:r w:rsidRPr="0092335E">
              <w:rPr>
                <w:sz w:val="20"/>
                <w:szCs w:val="20"/>
              </w:rPr>
              <w:t>9</w:t>
            </w:r>
          </w:p>
        </w:tc>
      </w:tr>
      <w:tr w:rsidR="00724A59" w:rsidRPr="0092335E" w14:paraId="286D6A87" w14:textId="77777777" w:rsidTr="00D63EDB">
        <w:tc>
          <w:tcPr>
            <w:tcW w:w="1956" w:type="dxa"/>
          </w:tcPr>
          <w:p w14:paraId="4D48CC8D" w14:textId="77777777" w:rsidR="00724A59" w:rsidRPr="0092335E" w:rsidRDefault="00724A59" w:rsidP="00E34020">
            <w:pPr>
              <w:ind w:firstLine="0"/>
              <w:jc w:val="left"/>
              <w:rPr>
                <w:sz w:val="20"/>
                <w:szCs w:val="20"/>
              </w:rPr>
            </w:pPr>
            <w:r w:rsidRPr="0092335E">
              <w:rPr>
                <w:sz w:val="20"/>
                <w:szCs w:val="20"/>
              </w:rPr>
              <w:t>Acetamiprid</w:t>
            </w:r>
          </w:p>
        </w:tc>
        <w:tc>
          <w:tcPr>
            <w:tcW w:w="1554" w:type="dxa"/>
          </w:tcPr>
          <w:p w14:paraId="7CDC1C14" w14:textId="77777777" w:rsidR="00724A59" w:rsidRPr="0092335E" w:rsidRDefault="00724A59" w:rsidP="00E34020">
            <w:pPr>
              <w:ind w:firstLine="0"/>
              <w:jc w:val="left"/>
              <w:rPr>
                <w:sz w:val="20"/>
                <w:szCs w:val="20"/>
                <w:rtl/>
              </w:rPr>
            </w:pPr>
            <w:r w:rsidRPr="0092335E">
              <w:rPr>
                <w:sz w:val="20"/>
                <w:szCs w:val="20"/>
              </w:rPr>
              <w:t xml:space="preserve">1.5 West Primary </w:t>
            </w:r>
            <w:r>
              <w:rPr>
                <w:sz w:val="20"/>
                <w:szCs w:val="20"/>
              </w:rPr>
              <w:t>channel</w:t>
            </w:r>
          </w:p>
        </w:tc>
        <w:tc>
          <w:tcPr>
            <w:tcW w:w="1701" w:type="dxa"/>
          </w:tcPr>
          <w:p w14:paraId="232E29D2" w14:textId="77777777" w:rsidR="00724A59" w:rsidRPr="0092335E" w:rsidRDefault="00724A59" w:rsidP="00E34020">
            <w:pPr>
              <w:ind w:firstLine="0"/>
              <w:jc w:val="left"/>
              <w:rPr>
                <w:sz w:val="20"/>
                <w:szCs w:val="20"/>
              </w:rPr>
            </w:pPr>
            <w:r>
              <w:rPr>
                <w:sz w:val="20"/>
                <w:szCs w:val="20"/>
              </w:rPr>
              <w:t>n.d.</w:t>
            </w:r>
          </w:p>
        </w:tc>
        <w:tc>
          <w:tcPr>
            <w:tcW w:w="2268" w:type="dxa"/>
            <w:shd w:val="clear" w:color="auto" w:fill="auto"/>
          </w:tcPr>
          <w:p w14:paraId="3D072F30" w14:textId="77777777" w:rsidR="00724A59" w:rsidRPr="0092335E" w:rsidRDefault="00724A59" w:rsidP="00E34020">
            <w:pPr>
              <w:ind w:firstLine="0"/>
              <w:jc w:val="left"/>
              <w:rPr>
                <w:sz w:val="20"/>
                <w:szCs w:val="20"/>
              </w:rPr>
            </w:pPr>
            <w:r w:rsidRPr="0092335E">
              <w:rPr>
                <w:sz w:val="20"/>
                <w:szCs w:val="20"/>
              </w:rPr>
              <w:t xml:space="preserve">West deep piezometer </w:t>
            </w:r>
          </w:p>
          <w:p w14:paraId="57AA0C5E" w14:textId="77777777" w:rsidR="00724A59" w:rsidRPr="0092335E" w:rsidRDefault="00724A59" w:rsidP="00E34020">
            <w:pPr>
              <w:ind w:firstLine="0"/>
              <w:jc w:val="left"/>
              <w:rPr>
                <w:sz w:val="20"/>
                <w:szCs w:val="20"/>
              </w:rPr>
            </w:pPr>
            <w:r w:rsidRPr="0092335E">
              <w:rPr>
                <w:sz w:val="20"/>
                <w:szCs w:val="20"/>
              </w:rPr>
              <w:t>0.39</w:t>
            </w:r>
          </w:p>
        </w:tc>
        <w:tc>
          <w:tcPr>
            <w:tcW w:w="1417" w:type="dxa"/>
          </w:tcPr>
          <w:p w14:paraId="31A95A60" w14:textId="77777777" w:rsidR="00724A59" w:rsidRPr="0092335E" w:rsidRDefault="00724A59" w:rsidP="00E34020">
            <w:pPr>
              <w:ind w:firstLine="0"/>
              <w:jc w:val="left"/>
              <w:rPr>
                <w:sz w:val="20"/>
                <w:szCs w:val="20"/>
              </w:rPr>
            </w:pPr>
            <w:r>
              <w:rPr>
                <w:sz w:val="20"/>
                <w:szCs w:val="20"/>
              </w:rPr>
              <w:t>16.6</w:t>
            </w:r>
            <w:r w:rsidRPr="009D273D">
              <w:rPr>
                <w:sz w:val="20"/>
                <w:szCs w:val="20"/>
              </w:rPr>
              <w:t>.</w:t>
            </w:r>
            <w:r>
              <w:rPr>
                <w:sz w:val="20"/>
                <w:szCs w:val="20"/>
              </w:rPr>
              <w:t>20</w:t>
            </w:r>
            <w:r w:rsidRPr="009D273D">
              <w:rPr>
                <w:sz w:val="20"/>
                <w:szCs w:val="20"/>
              </w:rPr>
              <w:t>16</w:t>
            </w:r>
            <w:r>
              <w:rPr>
                <w:sz w:val="20"/>
                <w:szCs w:val="20"/>
              </w:rPr>
              <w:t xml:space="preserve"> W </w:t>
            </w:r>
          </w:p>
        </w:tc>
        <w:tc>
          <w:tcPr>
            <w:tcW w:w="1323" w:type="dxa"/>
          </w:tcPr>
          <w:p w14:paraId="48FCE1C0" w14:textId="77777777" w:rsidR="00724A59" w:rsidRPr="0092335E" w:rsidRDefault="00724A59" w:rsidP="00E34020">
            <w:pPr>
              <w:ind w:firstLine="0"/>
              <w:jc w:val="left"/>
              <w:rPr>
                <w:sz w:val="20"/>
                <w:szCs w:val="20"/>
              </w:rPr>
            </w:pPr>
            <w:r w:rsidRPr="0092335E">
              <w:rPr>
                <w:sz w:val="20"/>
                <w:szCs w:val="20"/>
              </w:rPr>
              <w:t>11</w:t>
            </w:r>
          </w:p>
        </w:tc>
      </w:tr>
      <w:tr w:rsidR="00724A59" w:rsidRPr="0092335E" w14:paraId="37C0C02D" w14:textId="77777777" w:rsidTr="00D63EDB">
        <w:tc>
          <w:tcPr>
            <w:tcW w:w="1956" w:type="dxa"/>
          </w:tcPr>
          <w:p w14:paraId="089C867A" w14:textId="77777777" w:rsidR="00724A59" w:rsidRPr="0092335E" w:rsidRDefault="00724A59" w:rsidP="00E34020">
            <w:pPr>
              <w:ind w:firstLine="0"/>
              <w:jc w:val="left"/>
              <w:rPr>
                <w:sz w:val="20"/>
                <w:szCs w:val="20"/>
              </w:rPr>
            </w:pPr>
            <w:proofErr w:type="spellStart"/>
            <w:r w:rsidRPr="0092335E">
              <w:rPr>
                <w:sz w:val="20"/>
                <w:szCs w:val="20"/>
              </w:rPr>
              <w:t>Ametryn</w:t>
            </w:r>
            <w:proofErr w:type="spellEnd"/>
          </w:p>
        </w:tc>
        <w:tc>
          <w:tcPr>
            <w:tcW w:w="1554" w:type="dxa"/>
          </w:tcPr>
          <w:p w14:paraId="77DFAA18" w14:textId="77777777" w:rsidR="00724A59" w:rsidRPr="0092335E" w:rsidRDefault="00724A59" w:rsidP="00E34020">
            <w:pPr>
              <w:ind w:firstLine="0"/>
              <w:jc w:val="left"/>
              <w:rPr>
                <w:sz w:val="20"/>
                <w:szCs w:val="20"/>
              </w:rPr>
            </w:pPr>
            <w:r>
              <w:rPr>
                <w:sz w:val="20"/>
                <w:szCs w:val="20"/>
              </w:rPr>
              <w:t>1.27</w:t>
            </w:r>
          </w:p>
          <w:p w14:paraId="5A8D4843" w14:textId="77777777" w:rsidR="00724A59" w:rsidRPr="0092335E" w:rsidRDefault="00724A59" w:rsidP="00E34020">
            <w:pPr>
              <w:ind w:firstLine="0"/>
              <w:jc w:val="left"/>
              <w:rPr>
                <w:sz w:val="20"/>
                <w:szCs w:val="20"/>
              </w:rPr>
            </w:pPr>
            <w:r w:rsidRPr="0092335E">
              <w:rPr>
                <w:sz w:val="20"/>
                <w:szCs w:val="20"/>
              </w:rPr>
              <w:t xml:space="preserve">West </w:t>
            </w:r>
            <w:r>
              <w:rPr>
                <w:sz w:val="20"/>
                <w:szCs w:val="20"/>
              </w:rPr>
              <w:t>shallow piezometer</w:t>
            </w:r>
          </w:p>
        </w:tc>
        <w:tc>
          <w:tcPr>
            <w:tcW w:w="1701" w:type="dxa"/>
          </w:tcPr>
          <w:p w14:paraId="791A21C1" w14:textId="77777777" w:rsidR="00724A59" w:rsidRPr="0092335E" w:rsidRDefault="00724A59" w:rsidP="00E34020">
            <w:pPr>
              <w:ind w:firstLine="0"/>
              <w:jc w:val="left"/>
              <w:rPr>
                <w:sz w:val="20"/>
                <w:szCs w:val="20"/>
              </w:rPr>
            </w:pPr>
            <w:r w:rsidRPr="0092335E">
              <w:rPr>
                <w:sz w:val="20"/>
                <w:szCs w:val="20"/>
              </w:rPr>
              <w:t>1.49</w:t>
            </w:r>
          </w:p>
        </w:tc>
        <w:tc>
          <w:tcPr>
            <w:tcW w:w="2268" w:type="dxa"/>
            <w:shd w:val="clear" w:color="auto" w:fill="auto"/>
          </w:tcPr>
          <w:p w14:paraId="7A8DED22" w14:textId="77777777" w:rsidR="00724A59" w:rsidRPr="0092335E" w:rsidRDefault="00724A59" w:rsidP="00E34020">
            <w:pPr>
              <w:ind w:firstLine="0"/>
              <w:jc w:val="left"/>
              <w:rPr>
                <w:sz w:val="20"/>
                <w:szCs w:val="20"/>
              </w:rPr>
            </w:pPr>
            <w:r w:rsidRPr="0092335E">
              <w:rPr>
                <w:sz w:val="20"/>
                <w:szCs w:val="20"/>
              </w:rPr>
              <w:t xml:space="preserve">Deep and shallow East piezometers, </w:t>
            </w:r>
            <w:r>
              <w:rPr>
                <w:sz w:val="20"/>
                <w:szCs w:val="20"/>
              </w:rPr>
              <w:t>Shallow</w:t>
            </w:r>
            <w:r w:rsidRPr="0092335E">
              <w:rPr>
                <w:sz w:val="20"/>
                <w:szCs w:val="20"/>
              </w:rPr>
              <w:t xml:space="preserve"> West piezometer 1.37 </w:t>
            </w:r>
            <w:r>
              <w:rPr>
                <w:sz w:val="20"/>
                <w:szCs w:val="20"/>
              </w:rPr>
              <w:t>WS</w:t>
            </w:r>
          </w:p>
        </w:tc>
        <w:tc>
          <w:tcPr>
            <w:tcW w:w="1417" w:type="dxa"/>
          </w:tcPr>
          <w:p w14:paraId="31CF33A7" w14:textId="77777777" w:rsidR="00724A59" w:rsidRPr="0092335E" w:rsidRDefault="00724A59" w:rsidP="00E34020">
            <w:pPr>
              <w:ind w:firstLine="0"/>
              <w:jc w:val="left"/>
              <w:rPr>
                <w:sz w:val="20"/>
                <w:szCs w:val="20"/>
                <w:rtl/>
              </w:rPr>
            </w:pPr>
            <w:r>
              <w:rPr>
                <w:sz w:val="20"/>
                <w:szCs w:val="20"/>
              </w:rPr>
              <w:t>14.6.2015 W</w:t>
            </w:r>
          </w:p>
        </w:tc>
        <w:tc>
          <w:tcPr>
            <w:tcW w:w="1323" w:type="dxa"/>
          </w:tcPr>
          <w:p w14:paraId="74FD62B5" w14:textId="77777777" w:rsidR="00724A59" w:rsidRPr="0092335E" w:rsidRDefault="00724A59" w:rsidP="00E34020">
            <w:pPr>
              <w:ind w:firstLine="0"/>
              <w:jc w:val="left"/>
              <w:rPr>
                <w:sz w:val="20"/>
                <w:szCs w:val="20"/>
              </w:rPr>
            </w:pPr>
            <w:r w:rsidRPr="0092335E">
              <w:rPr>
                <w:sz w:val="20"/>
                <w:szCs w:val="20"/>
              </w:rPr>
              <w:t>18</w:t>
            </w:r>
          </w:p>
        </w:tc>
      </w:tr>
      <w:tr w:rsidR="00724A59" w:rsidRPr="0092335E" w14:paraId="795DD062" w14:textId="77777777" w:rsidTr="00D63EDB">
        <w:tc>
          <w:tcPr>
            <w:tcW w:w="1956" w:type="dxa"/>
          </w:tcPr>
          <w:p w14:paraId="78995317" w14:textId="77777777" w:rsidR="00724A59" w:rsidRPr="0092335E" w:rsidRDefault="00724A59" w:rsidP="00E34020">
            <w:pPr>
              <w:ind w:firstLine="0"/>
              <w:jc w:val="left"/>
              <w:rPr>
                <w:sz w:val="20"/>
                <w:szCs w:val="20"/>
              </w:rPr>
            </w:pPr>
            <w:r w:rsidRPr="0092335E">
              <w:rPr>
                <w:sz w:val="20"/>
                <w:szCs w:val="20"/>
              </w:rPr>
              <w:t>Atrazine</w:t>
            </w:r>
          </w:p>
        </w:tc>
        <w:tc>
          <w:tcPr>
            <w:tcW w:w="1554" w:type="dxa"/>
          </w:tcPr>
          <w:p w14:paraId="2D1583E8" w14:textId="77777777" w:rsidR="00724A59" w:rsidRPr="0092335E" w:rsidRDefault="00724A59" w:rsidP="00E34020">
            <w:pPr>
              <w:ind w:firstLine="0"/>
              <w:jc w:val="left"/>
              <w:rPr>
                <w:sz w:val="20"/>
                <w:szCs w:val="20"/>
              </w:rPr>
            </w:pPr>
            <w:r w:rsidRPr="0092335E">
              <w:rPr>
                <w:sz w:val="20"/>
                <w:szCs w:val="20"/>
              </w:rPr>
              <w:t>31 West manhole</w:t>
            </w:r>
          </w:p>
        </w:tc>
        <w:tc>
          <w:tcPr>
            <w:tcW w:w="1701" w:type="dxa"/>
          </w:tcPr>
          <w:p w14:paraId="2D721A26" w14:textId="77777777" w:rsidR="00724A59" w:rsidRPr="0092335E" w:rsidRDefault="00724A59" w:rsidP="00E34020">
            <w:pPr>
              <w:ind w:firstLine="0"/>
              <w:jc w:val="left"/>
              <w:rPr>
                <w:sz w:val="20"/>
                <w:szCs w:val="20"/>
              </w:rPr>
            </w:pPr>
            <w:r w:rsidRPr="0092335E">
              <w:rPr>
                <w:sz w:val="20"/>
                <w:szCs w:val="20"/>
              </w:rPr>
              <w:t>219.07</w:t>
            </w:r>
          </w:p>
        </w:tc>
        <w:tc>
          <w:tcPr>
            <w:tcW w:w="2268" w:type="dxa"/>
            <w:shd w:val="clear" w:color="auto" w:fill="auto"/>
          </w:tcPr>
          <w:p w14:paraId="0D61E67F" w14:textId="77777777" w:rsidR="00724A59" w:rsidRPr="0092335E" w:rsidRDefault="00724A59" w:rsidP="00E34020">
            <w:pPr>
              <w:ind w:firstLine="0"/>
              <w:jc w:val="left"/>
              <w:rPr>
                <w:sz w:val="20"/>
                <w:szCs w:val="20"/>
              </w:rPr>
            </w:pPr>
            <w:r w:rsidRPr="0092335E">
              <w:rPr>
                <w:sz w:val="20"/>
                <w:szCs w:val="20"/>
              </w:rPr>
              <w:t>All piezometers</w:t>
            </w:r>
          </w:p>
          <w:p w14:paraId="7FD43C92" w14:textId="77777777" w:rsidR="00724A59" w:rsidRPr="0092335E" w:rsidRDefault="00724A59" w:rsidP="00E34020">
            <w:pPr>
              <w:ind w:firstLine="0"/>
              <w:jc w:val="left"/>
              <w:rPr>
                <w:sz w:val="20"/>
                <w:szCs w:val="20"/>
              </w:rPr>
            </w:pPr>
            <w:r w:rsidRPr="0092335E">
              <w:rPr>
                <w:sz w:val="20"/>
                <w:szCs w:val="20"/>
              </w:rPr>
              <w:t>3.87 WD</w:t>
            </w:r>
          </w:p>
        </w:tc>
        <w:tc>
          <w:tcPr>
            <w:tcW w:w="1417" w:type="dxa"/>
          </w:tcPr>
          <w:p w14:paraId="0C24B437" w14:textId="2A7128BC" w:rsidR="00724A59" w:rsidRPr="0092335E" w:rsidRDefault="00CA0B2A" w:rsidP="00E34020">
            <w:pPr>
              <w:ind w:firstLine="0"/>
              <w:jc w:val="left"/>
              <w:rPr>
                <w:sz w:val="20"/>
                <w:szCs w:val="20"/>
              </w:rPr>
            </w:pPr>
            <w:r>
              <w:rPr>
                <w:sz w:val="20"/>
                <w:szCs w:val="20"/>
              </w:rPr>
              <w:t>9</w:t>
            </w:r>
            <w:r w:rsidR="008E2E84">
              <w:rPr>
                <w:sz w:val="20"/>
                <w:szCs w:val="20"/>
              </w:rPr>
              <w:t>.</w:t>
            </w:r>
            <w:r>
              <w:rPr>
                <w:sz w:val="20"/>
                <w:szCs w:val="20"/>
              </w:rPr>
              <w:t>12</w:t>
            </w:r>
            <w:r w:rsidR="008E2E84">
              <w:rPr>
                <w:sz w:val="20"/>
                <w:szCs w:val="20"/>
              </w:rPr>
              <w:t>.</w:t>
            </w:r>
            <w:r>
              <w:rPr>
                <w:sz w:val="20"/>
                <w:szCs w:val="20"/>
              </w:rPr>
              <w:t>2020 W</w:t>
            </w:r>
          </w:p>
        </w:tc>
        <w:tc>
          <w:tcPr>
            <w:tcW w:w="1323" w:type="dxa"/>
          </w:tcPr>
          <w:p w14:paraId="7722492A" w14:textId="77777777" w:rsidR="00724A59" w:rsidRPr="0092335E" w:rsidRDefault="00724A59" w:rsidP="00E34020">
            <w:pPr>
              <w:ind w:firstLine="0"/>
              <w:jc w:val="left"/>
              <w:rPr>
                <w:sz w:val="20"/>
                <w:szCs w:val="20"/>
              </w:rPr>
            </w:pPr>
            <w:r w:rsidRPr="0092335E">
              <w:rPr>
                <w:sz w:val="20"/>
                <w:szCs w:val="20"/>
              </w:rPr>
              <w:t>33</w:t>
            </w:r>
          </w:p>
        </w:tc>
      </w:tr>
      <w:tr w:rsidR="00724A59" w:rsidRPr="0092335E" w14:paraId="5676C760" w14:textId="77777777" w:rsidTr="00D63EDB">
        <w:tc>
          <w:tcPr>
            <w:tcW w:w="1956" w:type="dxa"/>
          </w:tcPr>
          <w:p w14:paraId="1F1030D2" w14:textId="00D9D570" w:rsidR="00724A59" w:rsidRPr="0092335E" w:rsidRDefault="00724A59" w:rsidP="00E34020">
            <w:pPr>
              <w:ind w:firstLine="0"/>
              <w:jc w:val="left"/>
              <w:rPr>
                <w:sz w:val="20"/>
                <w:szCs w:val="20"/>
              </w:rPr>
            </w:pPr>
            <w:proofErr w:type="spellStart"/>
            <w:r w:rsidRPr="0092335E">
              <w:rPr>
                <w:sz w:val="20"/>
                <w:szCs w:val="20"/>
              </w:rPr>
              <w:t>Atrazine</w:t>
            </w:r>
            <w:r>
              <w:rPr>
                <w:sz w:val="20"/>
                <w:szCs w:val="20"/>
              </w:rPr>
              <w:t>n</w:t>
            </w:r>
            <w:proofErr w:type="spellEnd"/>
            <w:r w:rsidR="00D63EDB">
              <w:rPr>
                <w:sz w:val="20"/>
                <w:szCs w:val="20"/>
              </w:rPr>
              <w:t xml:space="preserve"> </w:t>
            </w:r>
            <w:proofErr w:type="spellStart"/>
            <w:r w:rsidR="00D63EDB">
              <w:rPr>
                <w:sz w:val="20"/>
                <w:szCs w:val="20"/>
              </w:rPr>
              <w:t>d</w:t>
            </w:r>
            <w:r w:rsidRPr="0092335E">
              <w:rPr>
                <w:sz w:val="20"/>
                <w:szCs w:val="20"/>
              </w:rPr>
              <w:t>esethyl</w:t>
            </w:r>
            <w:proofErr w:type="spellEnd"/>
          </w:p>
        </w:tc>
        <w:tc>
          <w:tcPr>
            <w:tcW w:w="1554" w:type="dxa"/>
          </w:tcPr>
          <w:p w14:paraId="4B2DAD73" w14:textId="77777777" w:rsidR="00724A59" w:rsidRPr="0092335E" w:rsidRDefault="00724A59" w:rsidP="00E34020">
            <w:pPr>
              <w:ind w:firstLine="0"/>
              <w:jc w:val="left"/>
              <w:rPr>
                <w:sz w:val="20"/>
                <w:szCs w:val="20"/>
              </w:rPr>
            </w:pPr>
            <w:r w:rsidRPr="0092335E">
              <w:rPr>
                <w:sz w:val="20"/>
                <w:szCs w:val="20"/>
              </w:rPr>
              <w:t>127 West manhole</w:t>
            </w:r>
          </w:p>
        </w:tc>
        <w:tc>
          <w:tcPr>
            <w:tcW w:w="1701" w:type="dxa"/>
          </w:tcPr>
          <w:p w14:paraId="3263E15B" w14:textId="77777777" w:rsidR="00724A59" w:rsidRPr="0092335E" w:rsidRDefault="00724A59" w:rsidP="00E34020">
            <w:pPr>
              <w:ind w:firstLine="0"/>
              <w:jc w:val="left"/>
              <w:rPr>
                <w:sz w:val="20"/>
                <w:szCs w:val="20"/>
              </w:rPr>
            </w:pPr>
            <w:r w:rsidRPr="0092335E">
              <w:rPr>
                <w:sz w:val="20"/>
                <w:szCs w:val="20"/>
              </w:rPr>
              <w:t>623.37</w:t>
            </w:r>
          </w:p>
        </w:tc>
        <w:tc>
          <w:tcPr>
            <w:tcW w:w="2268" w:type="dxa"/>
            <w:shd w:val="clear" w:color="auto" w:fill="auto"/>
          </w:tcPr>
          <w:p w14:paraId="3CC92BF6" w14:textId="77777777" w:rsidR="00724A59" w:rsidRPr="0092335E" w:rsidRDefault="00724A59" w:rsidP="00E34020">
            <w:pPr>
              <w:ind w:firstLine="0"/>
              <w:jc w:val="left"/>
              <w:rPr>
                <w:sz w:val="20"/>
                <w:szCs w:val="20"/>
              </w:rPr>
            </w:pPr>
            <w:r w:rsidRPr="0092335E">
              <w:rPr>
                <w:sz w:val="20"/>
                <w:szCs w:val="20"/>
              </w:rPr>
              <w:t>None</w:t>
            </w:r>
          </w:p>
        </w:tc>
        <w:tc>
          <w:tcPr>
            <w:tcW w:w="1417" w:type="dxa"/>
          </w:tcPr>
          <w:p w14:paraId="0CA85649" w14:textId="77777777" w:rsidR="00724A59" w:rsidRPr="0092335E" w:rsidRDefault="00724A59" w:rsidP="00E34020">
            <w:pPr>
              <w:ind w:firstLine="0"/>
              <w:jc w:val="left"/>
              <w:rPr>
                <w:sz w:val="20"/>
                <w:szCs w:val="20"/>
                <w:rtl/>
              </w:rPr>
            </w:pPr>
          </w:p>
        </w:tc>
        <w:tc>
          <w:tcPr>
            <w:tcW w:w="1323" w:type="dxa"/>
          </w:tcPr>
          <w:p w14:paraId="3102E0CC" w14:textId="77777777" w:rsidR="00724A59" w:rsidRPr="0092335E" w:rsidRDefault="00724A59" w:rsidP="00E34020">
            <w:pPr>
              <w:ind w:firstLine="0"/>
              <w:jc w:val="left"/>
              <w:rPr>
                <w:sz w:val="20"/>
                <w:szCs w:val="20"/>
              </w:rPr>
            </w:pPr>
            <w:r w:rsidRPr="0092335E">
              <w:rPr>
                <w:rFonts w:hint="cs"/>
                <w:sz w:val="20"/>
                <w:szCs w:val="20"/>
                <w:rtl/>
              </w:rPr>
              <w:t>20</w:t>
            </w:r>
          </w:p>
        </w:tc>
      </w:tr>
      <w:tr w:rsidR="00724A59" w:rsidRPr="0092335E" w14:paraId="1C62B108" w14:textId="77777777" w:rsidTr="00D63EDB">
        <w:tc>
          <w:tcPr>
            <w:tcW w:w="1956" w:type="dxa"/>
          </w:tcPr>
          <w:p w14:paraId="25CBA2D7" w14:textId="451603F6" w:rsidR="00724A59" w:rsidRPr="0092335E" w:rsidRDefault="00724A59" w:rsidP="00E34020">
            <w:pPr>
              <w:ind w:firstLine="0"/>
              <w:jc w:val="left"/>
              <w:rPr>
                <w:sz w:val="20"/>
                <w:szCs w:val="20"/>
              </w:rPr>
            </w:pPr>
            <w:r w:rsidRPr="0092335E">
              <w:rPr>
                <w:sz w:val="20"/>
                <w:szCs w:val="20"/>
              </w:rPr>
              <w:t>Atrazine</w:t>
            </w:r>
            <w:r w:rsidR="007341B9">
              <w:rPr>
                <w:sz w:val="20"/>
                <w:szCs w:val="20"/>
              </w:rPr>
              <w:t xml:space="preserve"> </w:t>
            </w:r>
            <w:proofErr w:type="spellStart"/>
            <w:r w:rsidR="007341B9">
              <w:rPr>
                <w:sz w:val="20"/>
                <w:szCs w:val="20"/>
              </w:rPr>
              <w:t>d</w:t>
            </w:r>
            <w:r w:rsidRPr="0092335E">
              <w:rPr>
                <w:sz w:val="20"/>
                <w:szCs w:val="20"/>
              </w:rPr>
              <w:t>esisopropyl</w:t>
            </w:r>
            <w:proofErr w:type="spellEnd"/>
          </w:p>
        </w:tc>
        <w:tc>
          <w:tcPr>
            <w:tcW w:w="1554" w:type="dxa"/>
          </w:tcPr>
          <w:p w14:paraId="1032DA57" w14:textId="77777777" w:rsidR="00724A59" w:rsidRPr="0092335E" w:rsidRDefault="00724A59" w:rsidP="00E34020">
            <w:pPr>
              <w:ind w:firstLine="0"/>
              <w:jc w:val="left"/>
              <w:rPr>
                <w:sz w:val="20"/>
                <w:szCs w:val="20"/>
              </w:rPr>
            </w:pPr>
            <w:r w:rsidRPr="0092335E">
              <w:rPr>
                <w:sz w:val="20"/>
                <w:szCs w:val="20"/>
              </w:rPr>
              <w:t>86 West manhole</w:t>
            </w:r>
          </w:p>
        </w:tc>
        <w:tc>
          <w:tcPr>
            <w:tcW w:w="1701" w:type="dxa"/>
          </w:tcPr>
          <w:p w14:paraId="09EEF2FB" w14:textId="77777777" w:rsidR="00724A59" w:rsidRPr="0092335E" w:rsidRDefault="00724A59" w:rsidP="00E34020">
            <w:pPr>
              <w:ind w:firstLine="0"/>
              <w:jc w:val="left"/>
              <w:rPr>
                <w:sz w:val="20"/>
                <w:szCs w:val="20"/>
              </w:rPr>
            </w:pPr>
            <w:r w:rsidRPr="0092335E">
              <w:rPr>
                <w:sz w:val="20"/>
                <w:szCs w:val="20"/>
              </w:rPr>
              <w:t>312.16</w:t>
            </w:r>
          </w:p>
        </w:tc>
        <w:tc>
          <w:tcPr>
            <w:tcW w:w="2268" w:type="dxa"/>
            <w:shd w:val="clear" w:color="auto" w:fill="auto"/>
          </w:tcPr>
          <w:p w14:paraId="2EEC4394" w14:textId="77777777" w:rsidR="00724A59" w:rsidRPr="0092335E" w:rsidRDefault="00724A59" w:rsidP="00E34020">
            <w:pPr>
              <w:ind w:firstLine="0"/>
              <w:jc w:val="left"/>
              <w:rPr>
                <w:sz w:val="20"/>
                <w:szCs w:val="20"/>
              </w:rPr>
            </w:pPr>
            <w:r w:rsidRPr="0092335E">
              <w:rPr>
                <w:sz w:val="20"/>
                <w:szCs w:val="20"/>
              </w:rPr>
              <w:t>None</w:t>
            </w:r>
          </w:p>
        </w:tc>
        <w:tc>
          <w:tcPr>
            <w:tcW w:w="1417" w:type="dxa"/>
          </w:tcPr>
          <w:p w14:paraId="38E947AD" w14:textId="77777777" w:rsidR="00724A59" w:rsidRPr="0092335E" w:rsidRDefault="00724A59" w:rsidP="00E34020">
            <w:pPr>
              <w:ind w:firstLine="0"/>
              <w:jc w:val="left"/>
              <w:rPr>
                <w:sz w:val="20"/>
                <w:szCs w:val="20"/>
                <w:rtl/>
              </w:rPr>
            </w:pPr>
          </w:p>
        </w:tc>
        <w:tc>
          <w:tcPr>
            <w:tcW w:w="1323" w:type="dxa"/>
          </w:tcPr>
          <w:p w14:paraId="686F998D" w14:textId="77777777" w:rsidR="00724A59" w:rsidRPr="0092335E" w:rsidRDefault="00724A59" w:rsidP="00E34020">
            <w:pPr>
              <w:ind w:firstLine="0"/>
              <w:jc w:val="left"/>
              <w:rPr>
                <w:sz w:val="20"/>
                <w:szCs w:val="20"/>
              </w:rPr>
            </w:pPr>
            <w:r w:rsidRPr="0092335E">
              <w:rPr>
                <w:rFonts w:hint="cs"/>
                <w:sz w:val="20"/>
                <w:szCs w:val="20"/>
                <w:rtl/>
              </w:rPr>
              <w:t>17</w:t>
            </w:r>
          </w:p>
        </w:tc>
      </w:tr>
      <w:tr w:rsidR="00724A59" w:rsidRPr="0092335E" w14:paraId="56D2B567" w14:textId="77777777" w:rsidTr="00D63EDB">
        <w:tc>
          <w:tcPr>
            <w:tcW w:w="1956" w:type="dxa"/>
          </w:tcPr>
          <w:p w14:paraId="112E4E96" w14:textId="77777777" w:rsidR="00724A59" w:rsidRPr="0092335E" w:rsidRDefault="00724A59" w:rsidP="00E34020">
            <w:pPr>
              <w:ind w:firstLine="0"/>
              <w:jc w:val="left"/>
              <w:rPr>
                <w:sz w:val="20"/>
                <w:szCs w:val="20"/>
              </w:rPr>
            </w:pPr>
            <w:r w:rsidRPr="0092335E">
              <w:rPr>
                <w:sz w:val="20"/>
                <w:szCs w:val="20"/>
              </w:rPr>
              <w:t>Azoxystrobin</w:t>
            </w:r>
          </w:p>
        </w:tc>
        <w:tc>
          <w:tcPr>
            <w:tcW w:w="1554" w:type="dxa"/>
          </w:tcPr>
          <w:p w14:paraId="38897954" w14:textId="77777777" w:rsidR="00724A59" w:rsidRPr="0092335E" w:rsidRDefault="00724A59" w:rsidP="00E34020">
            <w:pPr>
              <w:ind w:firstLine="0"/>
              <w:jc w:val="left"/>
              <w:rPr>
                <w:sz w:val="20"/>
                <w:szCs w:val="20"/>
              </w:rPr>
            </w:pPr>
            <w:r>
              <w:rPr>
                <w:sz w:val="20"/>
                <w:szCs w:val="20"/>
              </w:rPr>
              <w:t>7.87</w:t>
            </w:r>
            <w:r w:rsidRPr="0092335E">
              <w:rPr>
                <w:sz w:val="20"/>
                <w:szCs w:val="20"/>
              </w:rPr>
              <w:t xml:space="preserve"> West field </w:t>
            </w:r>
            <w:r>
              <w:rPr>
                <w:sz w:val="20"/>
                <w:szCs w:val="20"/>
              </w:rPr>
              <w:t xml:space="preserve">onion runoff </w:t>
            </w:r>
          </w:p>
        </w:tc>
        <w:tc>
          <w:tcPr>
            <w:tcW w:w="1701" w:type="dxa"/>
          </w:tcPr>
          <w:p w14:paraId="0D006522" w14:textId="77777777" w:rsidR="00724A59" w:rsidRPr="0092335E" w:rsidRDefault="00724A59" w:rsidP="00E34020">
            <w:pPr>
              <w:ind w:firstLine="0"/>
              <w:jc w:val="left"/>
              <w:rPr>
                <w:sz w:val="20"/>
                <w:szCs w:val="20"/>
              </w:rPr>
            </w:pPr>
            <w:r w:rsidRPr="0092335E">
              <w:rPr>
                <w:sz w:val="20"/>
                <w:szCs w:val="20"/>
              </w:rPr>
              <w:t>2.4</w:t>
            </w:r>
          </w:p>
        </w:tc>
        <w:tc>
          <w:tcPr>
            <w:tcW w:w="2268" w:type="dxa"/>
            <w:shd w:val="clear" w:color="auto" w:fill="auto"/>
          </w:tcPr>
          <w:p w14:paraId="6334861E" w14:textId="77777777" w:rsidR="00724A59" w:rsidRPr="0092335E" w:rsidRDefault="00724A59" w:rsidP="00E34020">
            <w:pPr>
              <w:ind w:firstLine="0"/>
              <w:jc w:val="left"/>
              <w:rPr>
                <w:sz w:val="20"/>
                <w:szCs w:val="20"/>
              </w:rPr>
            </w:pPr>
            <w:r w:rsidRPr="0092335E">
              <w:rPr>
                <w:sz w:val="20"/>
                <w:szCs w:val="20"/>
              </w:rPr>
              <w:t>All piezometers</w:t>
            </w:r>
          </w:p>
          <w:p w14:paraId="710A12A6" w14:textId="77777777" w:rsidR="00724A59" w:rsidRPr="0092335E" w:rsidRDefault="00724A59" w:rsidP="00E34020">
            <w:pPr>
              <w:ind w:firstLine="0"/>
              <w:jc w:val="left"/>
              <w:rPr>
                <w:sz w:val="20"/>
                <w:szCs w:val="20"/>
              </w:rPr>
            </w:pPr>
            <w:r w:rsidRPr="0092335E">
              <w:rPr>
                <w:sz w:val="20"/>
                <w:szCs w:val="20"/>
              </w:rPr>
              <w:t>1.85 WD</w:t>
            </w:r>
          </w:p>
        </w:tc>
        <w:tc>
          <w:tcPr>
            <w:tcW w:w="1417" w:type="dxa"/>
          </w:tcPr>
          <w:p w14:paraId="2A7A5DC5" w14:textId="77777777" w:rsidR="00724A59" w:rsidRPr="0092335E" w:rsidRDefault="00724A59" w:rsidP="00E34020">
            <w:pPr>
              <w:ind w:firstLine="0"/>
              <w:jc w:val="left"/>
              <w:rPr>
                <w:sz w:val="20"/>
                <w:szCs w:val="20"/>
                <w:rtl/>
              </w:rPr>
            </w:pPr>
            <w:r>
              <w:rPr>
                <w:sz w:val="20"/>
                <w:szCs w:val="20"/>
              </w:rPr>
              <w:t>7.7.2019 W</w:t>
            </w:r>
          </w:p>
        </w:tc>
        <w:tc>
          <w:tcPr>
            <w:tcW w:w="1323" w:type="dxa"/>
          </w:tcPr>
          <w:p w14:paraId="336C24F6" w14:textId="77777777" w:rsidR="00724A59" w:rsidRPr="0092335E" w:rsidRDefault="00724A59" w:rsidP="00E34020">
            <w:pPr>
              <w:ind w:firstLine="0"/>
              <w:jc w:val="left"/>
              <w:rPr>
                <w:sz w:val="20"/>
                <w:szCs w:val="20"/>
              </w:rPr>
            </w:pPr>
            <w:r w:rsidRPr="0092335E">
              <w:rPr>
                <w:rFonts w:hint="cs"/>
                <w:sz w:val="20"/>
                <w:szCs w:val="20"/>
                <w:rtl/>
              </w:rPr>
              <w:t>53</w:t>
            </w:r>
          </w:p>
        </w:tc>
      </w:tr>
      <w:tr w:rsidR="00724A59" w:rsidRPr="0092335E" w14:paraId="49730BF6" w14:textId="77777777" w:rsidTr="00D63EDB">
        <w:tc>
          <w:tcPr>
            <w:tcW w:w="1956" w:type="dxa"/>
          </w:tcPr>
          <w:p w14:paraId="6C86078F" w14:textId="7192B8FF" w:rsidR="00724A59" w:rsidRPr="0092335E" w:rsidRDefault="00724A59" w:rsidP="00E34020">
            <w:pPr>
              <w:ind w:firstLine="0"/>
              <w:jc w:val="left"/>
              <w:rPr>
                <w:sz w:val="20"/>
                <w:szCs w:val="20"/>
              </w:rPr>
            </w:pPr>
            <w:r w:rsidRPr="0092335E">
              <w:rPr>
                <w:sz w:val="20"/>
                <w:szCs w:val="20"/>
              </w:rPr>
              <w:t>Bezafibrate</w:t>
            </w:r>
            <w:r w:rsidR="00847E8F">
              <w:rPr>
                <w:sz w:val="20"/>
                <w:szCs w:val="20"/>
              </w:rPr>
              <w:t>*</w:t>
            </w:r>
          </w:p>
        </w:tc>
        <w:tc>
          <w:tcPr>
            <w:tcW w:w="1554" w:type="dxa"/>
          </w:tcPr>
          <w:p w14:paraId="6CDCDC4D" w14:textId="77777777" w:rsidR="00724A59" w:rsidRPr="0092335E" w:rsidRDefault="00724A59" w:rsidP="00E34020">
            <w:pPr>
              <w:ind w:firstLine="0"/>
              <w:jc w:val="left"/>
              <w:rPr>
                <w:sz w:val="20"/>
                <w:szCs w:val="20"/>
              </w:rPr>
            </w:pPr>
            <w:r w:rsidRPr="0092335E">
              <w:rPr>
                <w:sz w:val="20"/>
                <w:szCs w:val="20"/>
              </w:rPr>
              <w:t>21.6 East field</w:t>
            </w:r>
            <w:r>
              <w:rPr>
                <w:sz w:val="20"/>
                <w:szCs w:val="20"/>
              </w:rPr>
              <w:t xml:space="preserve"> runoff</w:t>
            </w:r>
          </w:p>
        </w:tc>
        <w:tc>
          <w:tcPr>
            <w:tcW w:w="1701" w:type="dxa"/>
          </w:tcPr>
          <w:p w14:paraId="6FFC70C7" w14:textId="77777777" w:rsidR="00724A59" w:rsidRPr="0092335E" w:rsidRDefault="00724A59" w:rsidP="00E34020">
            <w:pPr>
              <w:ind w:firstLine="0"/>
              <w:jc w:val="left"/>
              <w:rPr>
                <w:sz w:val="20"/>
                <w:szCs w:val="20"/>
              </w:rPr>
            </w:pPr>
            <w:r>
              <w:rPr>
                <w:sz w:val="20"/>
                <w:szCs w:val="20"/>
              </w:rPr>
              <w:t>n.d.</w:t>
            </w:r>
          </w:p>
        </w:tc>
        <w:tc>
          <w:tcPr>
            <w:tcW w:w="2268" w:type="dxa"/>
            <w:shd w:val="clear" w:color="auto" w:fill="auto"/>
          </w:tcPr>
          <w:p w14:paraId="427F7768" w14:textId="77777777" w:rsidR="00724A59" w:rsidRPr="0092335E" w:rsidRDefault="00724A59" w:rsidP="00E34020">
            <w:pPr>
              <w:ind w:firstLine="0"/>
              <w:jc w:val="left"/>
              <w:rPr>
                <w:sz w:val="20"/>
                <w:szCs w:val="20"/>
              </w:rPr>
            </w:pPr>
            <w:r w:rsidRPr="0092335E">
              <w:rPr>
                <w:sz w:val="20"/>
                <w:szCs w:val="20"/>
              </w:rPr>
              <w:t>None</w:t>
            </w:r>
          </w:p>
        </w:tc>
        <w:tc>
          <w:tcPr>
            <w:tcW w:w="1417" w:type="dxa"/>
          </w:tcPr>
          <w:p w14:paraId="2F14A706" w14:textId="77777777" w:rsidR="00724A59" w:rsidRPr="0092335E" w:rsidRDefault="00724A59" w:rsidP="00E34020">
            <w:pPr>
              <w:ind w:firstLine="0"/>
              <w:jc w:val="left"/>
              <w:rPr>
                <w:sz w:val="20"/>
                <w:szCs w:val="20"/>
              </w:rPr>
            </w:pPr>
          </w:p>
        </w:tc>
        <w:tc>
          <w:tcPr>
            <w:tcW w:w="1323" w:type="dxa"/>
          </w:tcPr>
          <w:p w14:paraId="46586DA4" w14:textId="77777777" w:rsidR="00724A59" w:rsidRPr="0092335E" w:rsidRDefault="00724A59" w:rsidP="00E34020">
            <w:pPr>
              <w:ind w:firstLine="0"/>
              <w:jc w:val="left"/>
              <w:rPr>
                <w:sz w:val="20"/>
                <w:szCs w:val="20"/>
              </w:rPr>
            </w:pPr>
            <w:r w:rsidRPr="0092335E">
              <w:rPr>
                <w:sz w:val="20"/>
                <w:szCs w:val="20"/>
              </w:rPr>
              <w:t>4</w:t>
            </w:r>
          </w:p>
        </w:tc>
      </w:tr>
      <w:tr w:rsidR="00724A59" w:rsidRPr="0092335E" w14:paraId="67D982E8" w14:textId="77777777" w:rsidTr="00D63EDB">
        <w:trPr>
          <w:trHeight w:val="477"/>
        </w:trPr>
        <w:tc>
          <w:tcPr>
            <w:tcW w:w="1956" w:type="dxa"/>
          </w:tcPr>
          <w:p w14:paraId="5D9EBEF9" w14:textId="77777777" w:rsidR="00724A59" w:rsidRPr="0092335E" w:rsidRDefault="00724A59" w:rsidP="00E34020">
            <w:pPr>
              <w:ind w:firstLine="0"/>
              <w:jc w:val="left"/>
              <w:rPr>
                <w:sz w:val="20"/>
                <w:szCs w:val="20"/>
              </w:rPr>
            </w:pPr>
            <w:proofErr w:type="spellStart"/>
            <w:r w:rsidRPr="0092335E">
              <w:rPr>
                <w:sz w:val="20"/>
                <w:szCs w:val="20"/>
              </w:rPr>
              <w:t>Boscalid</w:t>
            </w:r>
            <w:proofErr w:type="spellEnd"/>
          </w:p>
        </w:tc>
        <w:tc>
          <w:tcPr>
            <w:tcW w:w="1554" w:type="dxa"/>
          </w:tcPr>
          <w:p w14:paraId="2E1131CC" w14:textId="77777777" w:rsidR="00724A59" w:rsidRPr="0092335E" w:rsidRDefault="00724A59" w:rsidP="00E34020">
            <w:pPr>
              <w:ind w:firstLine="0"/>
              <w:jc w:val="left"/>
              <w:rPr>
                <w:sz w:val="20"/>
                <w:szCs w:val="20"/>
              </w:rPr>
            </w:pPr>
            <w:r w:rsidRPr="0092335E">
              <w:rPr>
                <w:sz w:val="20"/>
                <w:szCs w:val="20"/>
              </w:rPr>
              <w:t xml:space="preserve">302 East filed, West field onion </w:t>
            </w:r>
            <w:r>
              <w:rPr>
                <w:sz w:val="20"/>
                <w:szCs w:val="20"/>
              </w:rPr>
              <w:t>runoff</w:t>
            </w:r>
          </w:p>
        </w:tc>
        <w:tc>
          <w:tcPr>
            <w:tcW w:w="1701" w:type="dxa"/>
          </w:tcPr>
          <w:p w14:paraId="64B022B1" w14:textId="77777777" w:rsidR="00724A59" w:rsidRPr="0092335E" w:rsidRDefault="00724A59" w:rsidP="00E34020">
            <w:pPr>
              <w:ind w:firstLine="0"/>
              <w:jc w:val="left"/>
              <w:rPr>
                <w:sz w:val="20"/>
                <w:szCs w:val="20"/>
              </w:rPr>
            </w:pPr>
            <w:r w:rsidRPr="0092335E">
              <w:rPr>
                <w:sz w:val="20"/>
                <w:szCs w:val="20"/>
              </w:rPr>
              <w:t>45.75</w:t>
            </w:r>
          </w:p>
        </w:tc>
        <w:tc>
          <w:tcPr>
            <w:tcW w:w="2268" w:type="dxa"/>
            <w:shd w:val="clear" w:color="auto" w:fill="auto"/>
          </w:tcPr>
          <w:p w14:paraId="542FDA5C" w14:textId="77777777" w:rsidR="00724A59" w:rsidRPr="0092335E" w:rsidRDefault="00724A59" w:rsidP="00E34020">
            <w:pPr>
              <w:ind w:firstLine="0"/>
              <w:jc w:val="left"/>
              <w:rPr>
                <w:sz w:val="20"/>
                <w:szCs w:val="20"/>
              </w:rPr>
            </w:pPr>
            <w:r w:rsidRPr="0092335E">
              <w:rPr>
                <w:sz w:val="20"/>
                <w:szCs w:val="20"/>
              </w:rPr>
              <w:t>All piezometers</w:t>
            </w:r>
          </w:p>
          <w:p w14:paraId="4AD8D124" w14:textId="77777777" w:rsidR="00724A59" w:rsidRPr="0092335E" w:rsidRDefault="00724A59" w:rsidP="00E34020">
            <w:pPr>
              <w:ind w:firstLine="0"/>
              <w:jc w:val="left"/>
              <w:rPr>
                <w:sz w:val="20"/>
                <w:szCs w:val="20"/>
              </w:rPr>
            </w:pPr>
            <w:r w:rsidRPr="0092335E">
              <w:rPr>
                <w:sz w:val="20"/>
                <w:szCs w:val="20"/>
              </w:rPr>
              <w:t>17.31 WS</w:t>
            </w:r>
          </w:p>
        </w:tc>
        <w:tc>
          <w:tcPr>
            <w:tcW w:w="1417" w:type="dxa"/>
          </w:tcPr>
          <w:p w14:paraId="7ADC241F" w14:textId="77777777" w:rsidR="00724A59" w:rsidRPr="0092335E" w:rsidRDefault="00724A59" w:rsidP="00E34020">
            <w:pPr>
              <w:ind w:firstLine="0"/>
              <w:jc w:val="left"/>
              <w:rPr>
                <w:sz w:val="20"/>
                <w:szCs w:val="20"/>
              </w:rPr>
            </w:pPr>
          </w:p>
        </w:tc>
        <w:tc>
          <w:tcPr>
            <w:tcW w:w="1323" w:type="dxa"/>
          </w:tcPr>
          <w:p w14:paraId="6A62B57E" w14:textId="77777777" w:rsidR="00724A59" w:rsidRPr="0092335E" w:rsidRDefault="00724A59" w:rsidP="00E34020">
            <w:pPr>
              <w:ind w:firstLine="0"/>
              <w:jc w:val="left"/>
              <w:rPr>
                <w:sz w:val="20"/>
                <w:szCs w:val="20"/>
              </w:rPr>
            </w:pPr>
            <w:r w:rsidRPr="0092335E">
              <w:rPr>
                <w:sz w:val="20"/>
                <w:szCs w:val="20"/>
              </w:rPr>
              <w:t>50</w:t>
            </w:r>
          </w:p>
        </w:tc>
      </w:tr>
      <w:tr w:rsidR="00724A59" w:rsidRPr="0092335E" w14:paraId="7F2700B6" w14:textId="77777777" w:rsidTr="00D63EDB">
        <w:tc>
          <w:tcPr>
            <w:tcW w:w="1956" w:type="dxa"/>
            <w:shd w:val="clear" w:color="auto" w:fill="auto"/>
          </w:tcPr>
          <w:p w14:paraId="1E7FD9D9" w14:textId="77777777" w:rsidR="00724A59" w:rsidRPr="0092335E" w:rsidRDefault="00724A59" w:rsidP="00E34020">
            <w:pPr>
              <w:ind w:firstLine="0"/>
              <w:jc w:val="left"/>
              <w:rPr>
                <w:sz w:val="20"/>
                <w:szCs w:val="20"/>
              </w:rPr>
            </w:pPr>
            <w:proofErr w:type="spellStart"/>
            <w:r>
              <w:rPr>
                <w:sz w:val="20"/>
                <w:szCs w:val="20"/>
              </w:rPr>
              <w:t>Bromacil</w:t>
            </w:r>
            <w:proofErr w:type="spellEnd"/>
          </w:p>
        </w:tc>
        <w:tc>
          <w:tcPr>
            <w:tcW w:w="1554" w:type="dxa"/>
          </w:tcPr>
          <w:p w14:paraId="29D50BF6" w14:textId="77777777" w:rsidR="00724A59" w:rsidRPr="0092335E" w:rsidRDefault="00724A59" w:rsidP="00E34020">
            <w:pPr>
              <w:ind w:firstLine="0"/>
              <w:jc w:val="left"/>
              <w:rPr>
                <w:sz w:val="20"/>
                <w:szCs w:val="20"/>
              </w:rPr>
            </w:pPr>
            <w:r w:rsidRPr="0092335E">
              <w:rPr>
                <w:sz w:val="20"/>
                <w:szCs w:val="20"/>
              </w:rPr>
              <w:t>46.5 West pipe outlet</w:t>
            </w:r>
          </w:p>
        </w:tc>
        <w:tc>
          <w:tcPr>
            <w:tcW w:w="1701" w:type="dxa"/>
          </w:tcPr>
          <w:p w14:paraId="6D38A3B2" w14:textId="77777777" w:rsidR="00724A59" w:rsidRPr="0092335E" w:rsidRDefault="00724A59" w:rsidP="00E34020">
            <w:pPr>
              <w:ind w:firstLine="0"/>
              <w:jc w:val="left"/>
              <w:rPr>
                <w:sz w:val="20"/>
                <w:szCs w:val="20"/>
              </w:rPr>
            </w:pPr>
            <w:r>
              <w:rPr>
                <w:sz w:val="20"/>
                <w:szCs w:val="20"/>
              </w:rPr>
              <w:t>n.d.</w:t>
            </w:r>
          </w:p>
        </w:tc>
        <w:tc>
          <w:tcPr>
            <w:tcW w:w="2268" w:type="dxa"/>
            <w:shd w:val="clear" w:color="auto" w:fill="auto"/>
          </w:tcPr>
          <w:p w14:paraId="30ECE0DF" w14:textId="77777777" w:rsidR="00724A59" w:rsidRPr="0092335E" w:rsidRDefault="00724A59" w:rsidP="00E34020">
            <w:pPr>
              <w:ind w:firstLine="0"/>
              <w:jc w:val="left"/>
              <w:rPr>
                <w:sz w:val="20"/>
                <w:szCs w:val="20"/>
              </w:rPr>
            </w:pPr>
            <w:r w:rsidRPr="0092335E">
              <w:rPr>
                <w:sz w:val="20"/>
                <w:szCs w:val="20"/>
              </w:rPr>
              <w:t>None</w:t>
            </w:r>
          </w:p>
        </w:tc>
        <w:tc>
          <w:tcPr>
            <w:tcW w:w="1417" w:type="dxa"/>
          </w:tcPr>
          <w:p w14:paraId="0A7B9292" w14:textId="77777777" w:rsidR="00724A59" w:rsidRPr="0092335E" w:rsidRDefault="00724A59" w:rsidP="00E34020">
            <w:pPr>
              <w:ind w:firstLine="0"/>
              <w:jc w:val="left"/>
              <w:rPr>
                <w:sz w:val="20"/>
                <w:szCs w:val="20"/>
              </w:rPr>
            </w:pPr>
          </w:p>
        </w:tc>
        <w:tc>
          <w:tcPr>
            <w:tcW w:w="1323" w:type="dxa"/>
          </w:tcPr>
          <w:p w14:paraId="41B2B06C" w14:textId="77777777" w:rsidR="00724A59" w:rsidRPr="0092335E" w:rsidRDefault="00724A59" w:rsidP="00E34020">
            <w:pPr>
              <w:ind w:firstLine="0"/>
              <w:jc w:val="left"/>
              <w:rPr>
                <w:sz w:val="20"/>
                <w:szCs w:val="20"/>
              </w:rPr>
            </w:pPr>
            <w:r w:rsidRPr="0092335E">
              <w:rPr>
                <w:sz w:val="20"/>
                <w:szCs w:val="20"/>
              </w:rPr>
              <w:t>11</w:t>
            </w:r>
          </w:p>
        </w:tc>
      </w:tr>
      <w:tr w:rsidR="00724A59" w:rsidRPr="0092335E" w14:paraId="615400C0" w14:textId="77777777" w:rsidTr="00D63EDB">
        <w:tc>
          <w:tcPr>
            <w:tcW w:w="1956" w:type="dxa"/>
          </w:tcPr>
          <w:p w14:paraId="16535263" w14:textId="77777777" w:rsidR="00724A59" w:rsidRPr="0092335E" w:rsidRDefault="00724A59" w:rsidP="00E34020">
            <w:pPr>
              <w:ind w:firstLine="0"/>
              <w:jc w:val="left"/>
              <w:rPr>
                <w:sz w:val="20"/>
                <w:szCs w:val="20"/>
              </w:rPr>
            </w:pPr>
            <w:r w:rsidRPr="0092335E">
              <w:rPr>
                <w:sz w:val="20"/>
                <w:szCs w:val="20"/>
              </w:rPr>
              <w:t>Caffeine</w:t>
            </w:r>
          </w:p>
        </w:tc>
        <w:tc>
          <w:tcPr>
            <w:tcW w:w="1554" w:type="dxa"/>
          </w:tcPr>
          <w:p w14:paraId="158C54A4" w14:textId="77777777" w:rsidR="00724A59" w:rsidRPr="0092335E" w:rsidRDefault="00724A59" w:rsidP="00E34020">
            <w:pPr>
              <w:ind w:firstLine="0"/>
              <w:jc w:val="left"/>
              <w:rPr>
                <w:sz w:val="20"/>
                <w:szCs w:val="20"/>
              </w:rPr>
            </w:pPr>
            <w:r w:rsidRPr="0092335E">
              <w:rPr>
                <w:sz w:val="20"/>
                <w:szCs w:val="20"/>
              </w:rPr>
              <w:t xml:space="preserve">2799 West </w:t>
            </w:r>
            <w:r>
              <w:rPr>
                <w:sz w:val="20"/>
                <w:szCs w:val="20"/>
              </w:rPr>
              <w:t>field runoff</w:t>
            </w:r>
          </w:p>
        </w:tc>
        <w:tc>
          <w:tcPr>
            <w:tcW w:w="1701" w:type="dxa"/>
          </w:tcPr>
          <w:p w14:paraId="4397E5A7" w14:textId="77777777" w:rsidR="00724A59" w:rsidRPr="0092335E" w:rsidRDefault="00724A59" w:rsidP="00E34020">
            <w:pPr>
              <w:ind w:firstLine="0"/>
              <w:jc w:val="left"/>
              <w:rPr>
                <w:sz w:val="20"/>
                <w:szCs w:val="20"/>
              </w:rPr>
            </w:pPr>
            <w:r w:rsidRPr="0092335E">
              <w:rPr>
                <w:sz w:val="20"/>
                <w:szCs w:val="20"/>
              </w:rPr>
              <w:t>1190</w:t>
            </w:r>
          </w:p>
        </w:tc>
        <w:tc>
          <w:tcPr>
            <w:tcW w:w="2268" w:type="dxa"/>
            <w:shd w:val="clear" w:color="auto" w:fill="auto"/>
          </w:tcPr>
          <w:p w14:paraId="35521BD9" w14:textId="77777777" w:rsidR="00724A59" w:rsidRPr="0092335E" w:rsidRDefault="00724A59" w:rsidP="00E34020">
            <w:pPr>
              <w:ind w:firstLine="0"/>
              <w:jc w:val="left"/>
              <w:rPr>
                <w:sz w:val="20"/>
                <w:szCs w:val="20"/>
              </w:rPr>
            </w:pPr>
            <w:r w:rsidRPr="0092335E">
              <w:rPr>
                <w:sz w:val="20"/>
                <w:szCs w:val="20"/>
              </w:rPr>
              <w:t>All piezometers</w:t>
            </w:r>
          </w:p>
          <w:p w14:paraId="2A03280E" w14:textId="77777777" w:rsidR="00724A59" w:rsidRPr="0092335E" w:rsidRDefault="00724A59" w:rsidP="00E34020">
            <w:pPr>
              <w:ind w:firstLine="0"/>
              <w:jc w:val="left"/>
              <w:rPr>
                <w:sz w:val="20"/>
                <w:szCs w:val="20"/>
              </w:rPr>
            </w:pPr>
            <w:r w:rsidRPr="0092335E">
              <w:rPr>
                <w:sz w:val="20"/>
                <w:szCs w:val="20"/>
              </w:rPr>
              <w:t>620 ED</w:t>
            </w:r>
          </w:p>
        </w:tc>
        <w:tc>
          <w:tcPr>
            <w:tcW w:w="1417" w:type="dxa"/>
          </w:tcPr>
          <w:p w14:paraId="56245ADB" w14:textId="77777777" w:rsidR="00724A59" w:rsidRPr="0092335E" w:rsidRDefault="00724A59" w:rsidP="00E34020">
            <w:pPr>
              <w:ind w:firstLine="0"/>
              <w:jc w:val="left"/>
              <w:rPr>
                <w:sz w:val="20"/>
                <w:szCs w:val="20"/>
              </w:rPr>
            </w:pPr>
          </w:p>
        </w:tc>
        <w:tc>
          <w:tcPr>
            <w:tcW w:w="1323" w:type="dxa"/>
          </w:tcPr>
          <w:p w14:paraId="4BBE5F1F" w14:textId="77777777" w:rsidR="00724A59" w:rsidRPr="0092335E" w:rsidRDefault="00724A59" w:rsidP="00E34020">
            <w:pPr>
              <w:ind w:firstLine="0"/>
              <w:jc w:val="left"/>
              <w:rPr>
                <w:sz w:val="20"/>
                <w:szCs w:val="20"/>
                <w:rtl/>
              </w:rPr>
            </w:pPr>
            <w:r w:rsidRPr="0092335E">
              <w:rPr>
                <w:sz w:val="20"/>
                <w:szCs w:val="20"/>
              </w:rPr>
              <w:t>35</w:t>
            </w:r>
          </w:p>
        </w:tc>
      </w:tr>
      <w:tr w:rsidR="00724A59" w:rsidRPr="0092335E" w14:paraId="788E2151" w14:textId="77777777" w:rsidTr="00D63EDB">
        <w:tc>
          <w:tcPr>
            <w:tcW w:w="1956" w:type="dxa"/>
          </w:tcPr>
          <w:p w14:paraId="6EADB371" w14:textId="24D00B78" w:rsidR="00724A59" w:rsidRPr="0092335E" w:rsidRDefault="00724A59" w:rsidP="00E34020">
            <w:pPr>
              <w:ind w:firstLine="0"/>
              <w:jc w:val="left"/>
              <w:rPr>
                <w:sz w:val="20"/>
                <w:szCs w:val="20"/>
              </w:rPr>
            </w:pPr>
            <w:r w:rsidRPr="0092335E">
              <w:rPr>
                <w:sz w:val="20"/>
                <w:szCs w:val="20"/>
              </w:rPr>
              <w:t>Carbamazepine</w:t>
            </w:r>
            <w:r w:rsidR="00847E8F">
              <w:rPr>
                <w:sz w:val="20"/>
                <w:szCs w:val="20"/>
              </w:rPr>
              <w:t>*</w:t>
            </w:r>
          </w:p>
        </w:tc>
        <w:tc>
          <w:tcPr>
            <w:tcW w:w="1554" w:type="dxa"/>
          </w:tcPr>
          <w:p w14:paraId="18C9F342" w14:textId="77777777" w:rsidR="00724A59" w:rsidRPr="0092335E" w:rsidRDefault="00724A59" w:rsidP="00E34020">
            <w:pPr>
              <w:ind w:firstLine="0"/>
              <w:jc w:val="left"/>
              <w:rPr>
                <w:sz w:val="20"/>
                <w:szCs w:val="20"/>
              </w:rPr>
            </w:pPr>
            <w:r w:rsidRPr="0092335E">
              <w:rPr>
                <w:sz w:val="20"/>
                <w:szCs w:val="20"/>
              </w:rPr>
              <w:t xml:space="preserve">1421 </w:t>
            </w:r>
            <w:r>
              <w:rPr>
                <w:sz w:val="20"/>
                <w:szCs w:val="20"/>
              </w:rPr>
              <w:t xml:space="preserve">West </w:t>
            </w:r>
            <w:proofErr w:type="spellStart"/>
            <w:r w:rsidRPr="0092335E">
              <w:rPr>
                <w:sz w:val="20"/>
                <w:szCs w:val="20"/>
              </w:rPr>
              <w:t>West</w:t>
            </w:r>
            <w:proofErr w:type="spellEnd"/>
            <w:r w:rsidRPr="0092335E">
              <w:rPr>
                <w:sz w:val="20"/>
                <w:szCs w:val="20"/>
              </w:rPr>
              <w:t xml:space="preserve"> manhole</w:t>
            </w:r>
          </w:p>
        </w:tc>
        <w:tc>
          <w:tcPr>
            <w:tcW w:w="1701" w:type="dxa"/>
          </w:tcPr>
          <w:p w14:paraId="1685F289" w14:textId="77777777" w:rsidR="00724A59" w:rsidRPr="0092335E" w:rsidRDefault="00724A59" w:rsidP="00E34020">
            <w:pPr>
              <w:ind w:firstLine="0"/>
              <w:jc w:val="left"/>
              <w:rPr>
                <w:sz w:val="20"/>
                <w:szCs w:val="20"/>
              </w:rPr>
            </w:pPr>
            <w:r w:rsidRPr="0092335E">
              <w:rPr>
                <w:sz w:val="20"/>
                <w:szCs w:val="20"/>
              </w:rPr>
              <w:t>884.11</w:t>
            </w:r>
          </w:p>
        </w:tc>
        <w:tc>
          <w:tcPr>
            <w:tcW w:w="2268" w:type="dxa"/>
            <w:shd w:val="clear" w:color="auto" w:fill="auto"/>
          </w:tcPr>
          <w:p w14:paraId="2BB63728" w14:textId="77777777" w:rsidR="00724A59" w:rsidRPr="0092335E" w:rsidRDefault="00724A59" w:rsidP="00E34020">
            <w:pPr>
              <w:ind w:firstLine="0"/>
              <w:jc w:val="left"/>
              <w:rPr>
                <w:sz w:val="20"/>
                <w:szCs w:val="20"/>
              </w:rPr>
            </w:pPr>
            <w:r w:rsidRPr="0092335E">
              <w:rPr>
                <w:sz w:val="20"/>
                <w:szCs w:val="20"/>
              </w:rPr>
              <w:t>All piezometers</w:t>
            </w:r>
          </w:p>
          <w:p w14:paraId="086EB4A7" w14:textId="77777777" w:rsidR="00724A59" w:rsidRPr="0092335E" w:rsidRDefault="00724A59" w:rsidP="00E34020">
            <w:pPr>
              <w:ind w:firstLine="0"/>
              <w:jc w:val="left"/>
              <w:rPr>
                <w:sz w:val="20"/>
                <w:szCs w:val="20"/>
              </w:rPr>
            </w:pPr>
            <w:r w:rsidRPr="0092335E">
              <w:rPr>
                <w:sz w:val="20"/>
                <w:szCs w:val="20"/>
              </w:rPr>
              <w:t>119 ED</w:t>
            </w:r>
          </w:p>
        </w:tc>
        <w:tc>
          <w:tcPr>
            <w:tcW w:w="1417" w:type="dxa"/>
          </w:tcPr>
          <w:p w14:paraId="1A152A36" w14:textId="77777777" w:rsidR="00724A59" w:rsidRPr="0092335E" w:rsidRDefault="00724A59" w:rsidP="00E34020">
            <w:pPr>
              <w:ind w:firstLine="0"/>
              <w:jc w:val="left"/>
              <w:rPr>
                <w:sz w:val="20"/>
                <w:szCs w:val="20"/>
              </w:rPr>
            </w:pPr>
          </w:p>
        </w:tc>
        <w:tc>
          <w:tcPr>
            <w:tcW w:w="1323" w:type="dxa"/>
          </w:tcPr>
          <w:p w14:paraId="39010E4B" w14:textId="77777777" w:rsidR="00724A59" w:rsidRPr="0092335E" w:rsidRDefault="00724A59" w:rsidP="00E34020">
            <w:pPr>
              <w:ind w:firstLine="0"/>
              <w:jc w:val="left"/>
              <w:rPr>
                <w:sz w:val="20"/>
                <w:szCs w:val="20"/>
              </w:rPr>
            </w:pPr>
            <w:r w:rsidRPr="0092335E">
              <w:rPr>
                <w:sz w:val="20"/>
                <w:szCs w:val="20"/>
              </w:rPr>
              <w:t>63</w:t>
            </w:r>
          </w:p>
        </w:tc>
      </w:tr>
      <w:tr w:rsidR="00724A59" w:rsidRPr="0092335E" w14:paraId="74EDB78E" w14:textId="77777777" w:rsidTr="00D63EDB">
        <w:tc>
          <w:tcPr>
            <w:tcW w:w="1956" w:type="dxa"/>
          </w:tcPr>
          <w:p w14:paraId="7FA12AF7" w14:textId="77777777" w:rsidR="00724A59" w:rsidRPr="0092335E" w:rsidRDefault="00724A59" w:rsidP="00E34020">
            <w:pPr>
              <w:ind w:firstLine="0"/>
              <w:jc w:val="left"/>
              <w:rPr>
                <w:sz w:val="20"/>
                <w:szCs w:val="20"/>
              </w:rPr>
            </w:pPr>
            <w:r w:rsidRPr="0092335E">
              <w:rPr>
                <w:sz w:val="20"/>
                <w:szCs w:val="20"/>
              </w:rPr>
              <w:t xml:space="preserve">Carbamazepine </w:t>
            </w:r>
            <w:proofErr w:type="gramStart"/>
            <w:r w:rsidRPr="0092335E">
              <w:rPr>
                <w:sz w:val="20"/>
                <w:szCs w:val="20"/>
              </w:rPr>
              <w:t>10,11</w:t>
            </w:r>
            <w:r>
              <w:rPr>
                <w:sz w:val="20"/>
                <w:szCs w:val="20"/>
              </w:rPr>
              <w:t>n.d</w:t>
            </w:r>
            <w:proofErr w:type="gramEnd"/>
            <w:r>
              <w:rPr>
                <w:sz w:val="20"/>
                <w:szCs w:val="20"/>
              </w:rPr>
              <w:t>.</w:t>
            </w:r>
            <w:r w:rsidRPr="0092335E">
              <w:rPr>
                <w:sz w:val="20"/>
                <w:szCs w:val="20"/>
              </w:rPr>
              <w:t>epoxide</w:t>
            </w:r>
          </w:p>
        </w:tc>
        <w:tc>
          <w:tcPr>
            <w:tcW w:w="1554" w:type="dxa"/>
          </w:tcPr>
          <w:p w14:paraId="64FA4063" w14:textId="77777777" w:rsidR="00724A59" w:rsidRPr="0092335E" w:rsidRDefault="00724A59" w:rsidP="00E34020">
            <w:pPr>
              <w:ind w:firstLine="0"/>
              <w:jc w:val="left"/>
              <w:rPr>
                <w:sz w:val="20"/>
                <w:szCs w:val="20"/>
              </w:rPr>
            </w:pPr>
            <w:r w:rsidRPr="0092335E">
              <w:rPr>
                <w:sz w:val="20"/>
                <w:szCs w:val="20"/>
              </w:rPr>
              <w:t>30</w:t>
            </w:r>
            <w:r>
              <w:rPr>
                <w:sz w:val="20"/>
                <w:szCs w:val="20"/>
              </w:rPr>
              <w:t>5</w:t>
            </w:r>
            <w:r w:rsidRPr="0092335E">
              <w:rPr>
                <w:sz w:val="20"/>
                <w:szCs w:val="20"/>
              </w:rPr>
              <w:t xml:space="preserve"> West manhole</w:t>
            </w:r>
          </w:p>
        </w:tc>
        <w:tc>
          <w:tcPr>
            <w:tcW w:w="1701" w:type="dxa"/>
          </w:tcPr>
          <w:p w14:paraId="6F84FD23" w14:textId="77777777" w:rsidR="00724A59" w:rsidRPr="0092335E" w:rsidRDefault="00724A59" w:rsidP="00E34020">
            <w:pPr>
              <w:ind w:firstLine="0"/>
              <w:jc w:val="left"/>
              <w:rPr>
                <w:sz w:val="20"/>
                <w:szCs w:val="20"/>
              </w:rPr>
            </w:pPr>
            <w:r w:rsidRPr="0092335E">
              <w:rPr>
                <w:sz w:val="20"/>
                <w:szCs w:val="20"/>
              </w:rPr>
              <w:t>175.91</w:t>
            </w:r>
          </w:p>
        </w:tc>
        <w:tc>
          <w:tcPr>
            <w:tcW w:w="2268" w:type="dxa"/>
            <w:shd w:val="clear" w:color="auto" w:fill="auto"/>
          </w:tcPr>
          <w:p w14:paraId="5BF02C7D" w14:textId="77777777" w:rsidR="00724A59" w:rsidRPr="0092335E" w:rsidRDefault="00724A59" w:rsidP="00E34020">
            <w:pPr>
              <w:ind w:firstLine="0"/>
              <w:jc w:val="left"/>
              <w:rPr>
                <w:sz w:val="20"/>
                <w:szCs w:val="20"/>
              </w:rPr>
            </w:pPr>
            <w:r w:rsidRPr="0092335E">
              <w:rPr>
                <w:sz w:val="20"/>
                <w:szCs w:val="20"/>
              </w:rPr>
              <w:t>Shallow East piezometer, West deep piezometer 8.87</w:t>
            </w:r>
            <w:r>
              <w:rPr>
                <w:sz w:val="20"/>
                <w:szCs w:val="20"/>
              </w:rPr>
              <w:t xml:space="preserve"> ES</w:t>
            </w:r>
          </w:p>
        </w:tc>
        <w:tc>
          <w:tcPr>
            <w:tcW w:w="1417" w:type="dxa"/>
          </w:tcPr>
          <w:p w14:paraId="27E78C28" w14:textId="77777777" w:rsidR="00724A59" w:rsidRPr="0092335E" w:rsidRDefault="00724A59" w:rsidP="00E34020">
            <w:pPr>
              <w:ind w:firstLine="0"/>
              <w:jc w:val="left"/>
              <w:rPr>
                <w:sz w:val="20"/>
                <w:szCs w:val="20"/>
              </w:rPr>
            </w:pPr>
          </w:p>
        </w:tc>
        <w:tc>
          <w:tcPr>
            <w:tcW w:w="1323" w:type="dxa"/>
          </w:tcPr>
          <w:p w14:paraId="78F89EB6" w14:textId="77777777" w:rsidR="00724A59" w:rsidRPr="0092335E" w:rsidRDefault="00724A59" w:rsidP="00E34020">
            <w:pPr>
              <w:ind w:firstLine="0"/>
              <w:jc w:val="left"/>
              <w:rPr>
                <w:sz w:val="20"/>
                <w:szCs w:val="20"/>
              </w:rPr>
            </w:pPr>
            <w:r w:rsidRPr="0092335E">
              <w:rPr>
                <w:sz w:val="20"/>
                <w:szCs w:val="20"/>
              </w:rPr>
              <w:t>48</w:t>
            </w:r>
          </w:p>
        </w:tc>
      </w:tr>
      <w:tr w:rsidR="00724A59" w:rsidRPr="0092335E" w14:paraId="408B3AAE" w14:textId="77777777" w:rsidTr="00D63EDB">
        <w:tc>
          <w:tcPr>
            <w:tcW w:w="1956" w:type="dxa"/>
          </w:tcPr>
          <w:p w14:paraId="5EA7C423" w14:textId="77777777" w:rsidR="00724A59" w:rsidRDefault="00724A59" w:rsidP="00E34020">
            <w:pPr>
              <w:ind w:firstLine="0"/>
              <w:jc w:val="left"/>
              <w:rPr>
                <w:sz w:val="20"/>
                <w:szCs w:val="20"/>
              </w:rPr>
            </w:pPr>
            <w:r w:rsidRPr="0092335E">
              <w:rPr>
                <w:sz w:val="20"/>
                <w:szCs w:val="20"/>
              </w:rPr>
              <w:t>Carbamazepine</w:t>
            </w:r>
            <w:r>
              <w:rPr>
                <w:sz w:val="20"/>
                <w:szCs w:val="20"/>
              </w:rPr>
              <w:t xml:space="preserve"> </w:t>
            </w:r>
          </w:p>
          <w:p w14:paraId="651C4ECD" w14:textId="77777777" w:rsidR="00724A59" w:rsidRPr="0092335E" w:rsidRDefault="00724A59" w:rsidP="00E34020">
            <w:pPr>
              <w:ind w:firstLine="0"/>
              <w:jc w:val="left"/>
              <w:rPr>
                <w:sz w:val="20"/>
                <w:szCs w:val="20"/>
              </w:rPr>
            </w:pPr>
            <w:r>
              <w:rPr>
                <w:sz w:val="20"/>
                <w:szCs w:val="20"/>
              </w:rPr>
              <w:t xml:space="preserve">2 </w:t>
            </w:r>
            <w:r w:rsidRPr="0092335E">
              <w:rPr>
                <w:sz w:val="20"/>
                <w:szCs w:val="20"/>
              </w:rPr>
              <w:t>hydroxy</w:t>
            </w:r>
          </w:p>
        </w:tc>
        <w:tc>
          <w:tcPr>
            <w:tcW w:w="1554" w:type="dxa"/>
          </w:tcPr>
          <w:p w14:paraId="0A07F162" w14:textId="77777777" w:rsidR="00724A59" w:rsidRPr="0092335E" w:rsidRDefault="00724A59" w:rsidP="00E34020">
            <w:pPr>
              <w:ind w:firstLine="0"/>
              <w:jc w:val="left"/>
              <w:rPr>
                <w:sz w:val="20"/>
                <w:szCs w:val="20"/>
              </w:rPr>
            </w:pPr>
            <w:r>
              <w:rPr>
                <w:sz w:val="20"/>
                <w:szCs w:val="20"/>
              </w:rPr>
              <w:t>4.8</w:t>
            </w:r>
            <w:r w:rsidRPr="0092335E">
              <w:rPr>
                <w:sz w:val="20"/>
                <w:szCs w:val="20"/>
              </w:rPr>
              <w:t xml:space="preserve"> East</w:t>
            </w:r>
            <w:r>
              <w:rPr>
                <w:sz w:val="20"/>
                <w:szCs w:val="20"/>
              </w:rPr>
              <w:t xml:space="preserve"> field</w:t>
            </w:r>
            <w:r w:rsidRPr="0092335E">
              <w:rPr>
                <w:sz w:val="20"/>
                <w:szCs w:val="20"/>
              </w:rPr>
              <w:t xml:space="preserve"> </w:t>
            </w:r>
            <w:r>
              <w:rPr>
                <w:sz w:val="20"/>
                <w:szCs w:val="20"/>
              </w:rPr>
              <w:t xml:space="preserve">primary channel </w:t>
            </w:r>
          </w:p>
        </w:tc>
        <w:tc>
          <w:tcPr>
            <w:tcW w:w="1701" w:type="dxa"/>
          </w:tcPr>
          <w:p w14:paraId="6DC3E715" w14:textId="77777777" w:rsidR="00724A59" w:rsidRPr="0092335E" w:rsidRDefault="00724A59" w:rsidP="00E34020">
            <w:pPr>
              <w:ind w:firstLine="0"/>
              <w:jc w:val="left"/>
              <w:rPr>
                <w:sz w:val="20"/>
                <w:szCs w:val="20"/>
              </w:rPr>
            </w:pPr>
            <w:r w:rsidRPr="0092335E">
              <w:rPr>
                <w:sz w:val="20"/>
                <w:szCs w:val="20"/>
              </w:rPr>
              <w:t>173.08</w:t>
            </w:r>
          </w:p>
        </w:tc>
        <w:tc>
          <w:tcPr>
            <w:tcW w:w="2268" w:type="dxa"/>
            <w:shd w:val="clear" w:color="auto" w:fill="auto"/>
          </w:tcPr>
          <w:p w14:paraId="0F851076" w14:textId="77777777" w:rsidR="00724A59" w:rsidRPr="0092335E" w:rsidRDefault="00724A59" w:rsidP="00E34020">
            <w:pPr>
              <w:ind w:firstLine="0"/>
              <w:jc w:val="left"/>
              <w:rPr>
                <w:sz w:val="20"/>
                <w:szCs w:val="20"/>
              </w:rPr>
            </w:pPr>
            <w:r w:rsidRPr="0092335E">
              <w:rPr>
                <w:sz w:val="20"/>
                <w:szCs w:val="20"/>
              </w:rPr>
              <w:t>None</w:t>
            </w:r>
          </w:p>
        </w:tc>
        <w:tc>
          <w:tcPr>
            <w:tcW w:w="1417" w:type="dxa"/>
          </w:tcPr>
          <w:p w14:paraId="7ED52DD8" w14:textId="77777777" w:rsidR="00724A59" w:rsidRPr="0092335E" w:rsidRDefault="00724A59" w:rsidP="00E34020">
            <w:pPr>
              <w:ind w:firstLine="0"/>
              <w:jc w:val="left"/>
              <w:rPr>
                <w:sz w:val="20"/>
                <w:szCs w:val="20"/>
              </w:rPr>
            </w:pPr>
          </w:p>
        </w:tc>
        <w:tc>
          <w:tcPr>
            <w:tcW w:w="1323" w:type="dxa"/>
          </w:tcPr>
          <w:p w14:paraId="534CB366" w14:textId="77777777" w:rsidR="00724A59" w:rsidRPr="0092335E" w:rsidRDefault="00724A59" w:rsidP="00E34020">
            <w:pPr>
              <w:ind w:firstLine="0"/>
              <w:jc w:val="left"/>
              <w:rPr>
                <w:sz w:val="20"/>
                <w:szCs w:val="20"/>
              </w:rPr>
            </w:pPr>
            <w:r w:rsidRPr="0092335E">
              <w:rPr>
                <w:sz w:val="20"/>
                <w:szCs w:val="20"/>
              </w:rPr>
              <w:t>3</w:t>
            </w:r>
          </w:p>
        </w:tc>
      </w:tr>
      <w:tr w:rsidR="00724A59" w:rsidRPr="0092335E" w14:paraId="111BB870" w14:textId="77777777" w:rsidTr="00D63EDB">
        <w:tc>
          <w:tcPr>
            <w:tcW w:w="1956" w:type="dxa"/>
          </w:tcPr>
          <w:p w14:paraId="3856EAE5" w14:textId="77777777" w:rsidR="00724A59" w:rsidRDefault="00724A59" w:rsidP="00E34020">
            <w:pPr>
              <w:ind w:firstLine="0"/>
              <w:jc w:val="left"/>
              <w:rPr>
                <w:sz w:val="20"/>
                <w:szCs w:val="20"/>
              </w:rPr>
            </w:pPr>
            <w:r w:rsidRPr="0092335E">
              <w:rPr>
                <w:sz w:val="20"/>
                <w:szCs w:val="20"/>
              </w:rPr>
              <w:t xml:space="preserve">Carbamazepine </w:t>
            </w:r>
          </w:p>
          <w:p w14:paraId="797E2A2E" w14:textId="77777777" w:rsidR="00724A59" w:rsidRPr="0092335E" w:rsidRDefault="00724A59" w:rsidP="00E34020">
            <w:pPr>
              <w:ind w:firstLine="0"/>
              <w:jc w:val="left"/>
              <w:rPr>
                <w:sz w:val="20"/>
                <w:szCs w:val="20"/>
              </w:rPr>
            </w:pPr>
            <w:r w:rsidRPr="0092335E">
              <w:rPr>
                <w:sz w:val="20"/>
                <w:szCs w:val="20"/>
              </w:rPr>
              <w:t>t</w:t>
            </w:r>
            <w:r>
              <w:rPr>
                <w:sz w:val="20"/>
                <w:szCs w:val="20"/>
              </w:rPr>
              <w:t xml:space="preserve">rans- </w:t>
            </w:r>
            <w:r w:rsidRPr="0092335E">
              <w:rPr>
                <w:sz w:val="20"/>
                <w:szCs w:val="20"/>
              </w:rPr>
              <w:t>10,11</w:t>
            </w:r>
            <w:r>
              <w:rPr>
                <w:sz w:val="20"/>
                <w:szCs w:val="20"/>
              </w:rPr>
              <w:t>-dihidroxy</w:t>
            </w:r>
          </w:p>
        </w:tc>
        <w:tc>
          <w:tcPr>
            <w:tcW w:w="1554" w:type="dxa"/>
          </w:tcPr>
          <w:p w14:paraId="7825227D" w14:textId="49DA9F58" w:rsidR="00724A59" w:rsidRPr="0092335E" w:rsidRDefault="00724A59" w:rsidP="00E34020">
            <w:pPr>
              <w:ind w:firstLine="0"/>
              <w:jc w:val="left"/>
              <w:rPr>
                <w:sz w:val="20"/>
                <w:szCs w:val="20"/>
              </w:rPr>
            </w:pPr>
            <w:r>
              <w:rPr>
                <w:sz w:val="20"/>
                <w:szCs w:val="20"/>
              </w:rPr>
              <w:t>6</w:t>
            </w:r>
            <w:r w:rsidRPr="0092335E">
              <w:rPr>
                <w:sz w:val="20"/>
                <w:szCs w:val="20"/>
              </w:rPr>
              <w:t xml:space="preserve">8 </w:t>
            </w:r>
            <w:r w:rsidR="00426819">
              <w:rPr>
                <w:sz w:val="20"/>
                <w:szCs w:val="20"/>
              </w:rPr>
              <w:t>2</w:t>
            </w:r>
            <w:proofErr w:type="gramStart"/>
            <w:r w:rsidR="00426819" w:rsidRPr="00426819">
              <w:rPr>
                <w:sz w:val="20"/>
                <w:szCs w:val="20"/>
                <w:vertAlign w:val="superscript"/>
              </w:rPr>
              <w:t>nd</w:t>
            </w:r>
            <w:r w:rsidR="00426819">
              <w:rPr>
                <w:sz w:val="20"/>
                <w:szCs w:val="20"/>
              </w:rPr>
              <w:t xml:space="preserve"> </w:t>
            </w:r>
            <w:r>
              <w:rPr>
                <w:sz w:val="20"/>
                <w:szCs w:val="20"/>
              </w:rPr>
              <w:t xml:space="preserve"> </w:t>
            </w:r>
            <w:r w:rsidRPr="0092335E">
              <w:rPr>
                <w:sz w:val="20"/>
                <w:szCs w:val="20"/>
              </w:rPr>
              <w:t>West</w:t>
            </w:r>
            <w:proofErr w:type="gramEnd"/>
            <w:r w:rsidRPr="0092335E">
              <w:rPr>
                <w:sz w:val="20"/>
                <w:szCs w:val="20"/>
              </w:rPr>
              <w:t xml:space="preserve"> Manhole</w:t>
            </w:r>
          </w:p>
        </w:tc>
        <w:tc>
          <w:tcPr>
            <w:tcW w:w="1701" w:type="dxa"/>
          </w:tcPr>
          <w:p w14:paraId="43A9184F" w14:textId="77777777" w:rsidR="00724A59" w:rsidRPr="0092335E" w:rsidRDefault="00724A59" w:rsidP="00E34020">
            <w:pPr>
              <w:ind w:firstLine="0"/>
              <w:jc w:val="left"/>
              <w:rPr>
                <w:sz w:val="20"/>
                <w:szCs w:val="20"/>
              </w:rPr>
            </w:pPr>
            <w:r w:rsidRPr="0092335E">
              <w:rPr>
                <w:sz w:val="20"/>
                <w:szCs w:val="20"/>
              </w:rPr>
              <w:t>173.08</w:t>
            </w:r>
          </w:p>
        </w:tc>
        <w:tc>
          <w:tcPr>
            <w:tcW w:w="2268" w:type="dxa"/>
            <w:shd w:val="clear" w:color="auto" w:fill="auto"/>
          </w:tcPr>
          <w:p w14:paraId="49167520" w14:textId="77777777" w:rsidR="00724A59" w:rsidRPr="0092335E" w:rsidRDefault="00724A59" w:rsidP="00E34020">
            <w:pPr>
              <w:ind w:firstLine="0"/>
              <w:jc w:val="left"/>
              <w:rPr>
                <w:sz w:val="20"/>
                <w:szCs w:val="20"/>
              </w:rPr>
            </w:pPr>
            <w:r w:rsidRPr="0092335E">
              <w:rPr>
                <w:sz w:val="20"/>
                <w:szCs w:val="20"/>
              </w:rPr>
              <w:t>East shallow piezometer only 12.34</w:t>
            </w:r>
            <w:r>
              <w:rPr>
                <w:sz w:val="20"/>
                <w:szCs w:val="20"/>
              </w:rPr>
              <w:t xml:space="preserve"> </w:t>
            </w:r>
          </w:p>
        </w:tc>
        <w:tc>
          <w:tcPr>
            <w:tcW w:w="1417" w:type="dxa"/>
          </w:tcPr>
          <w:p w14:paraId="7D983213" w14:textId="77777777" w:rsidR="00724A59" w:rsidRPr="0092335E" w:rsidRDefault="00724A59" w:rsidP="00E34020">
            <w:pPr>
              <w:ind w:firstLine="0"/>
              <w:jc w:val="left"/>
              <w:rPr>
                <w:sz w:val="20"/>
                <w:szCs w:val="20"/>
              </w:rPr>
            </w:pPr>
          </w:p>
        </w:tc>
        <w:tc>
          <w:tcPr>
            <w:tcW w:w="1323" w:type="dxa"/>
          </w:tcPr>
          <w:p w14:paraId="52C600DB" w14:textId="77777777" w:rsidR="00724A59" w:rsidRPr="0092335E" w:rsidRDefault="00724A59" w:rsidP="00E34020">
            <w:pPr>
              <w:ind w:firstLine="0"/>
              <w:jc w:val="left"/>
              <w:rPr>
                <w:sz w:val="20"/>
                <w:szCs w:val="20"/>
              </w:rPr>
            </w:pPr>
            <w:r w:rsidRPr="0092335E">
              <w:rPr>
                <w:sz w:val="20"/>
                <w:szCs w:val="20"/>
              </w:rPr>
              <w:t>24</w:t>
            </w:r>
          </w:p>
        </w:tc>
      </w:tr>
      <w:tr w:rsidR="00724A59" w:rsidRPr="0092335E" w14:paraId="5F64F6A2" w14:textId="77777777" w:rsidTr="00D63EDB">
        <w:tc>
          <w:tcPr>
            <w:tcW w:w="1956" w:type="dxa"/>
          </w:tcPr>
          <w:p w14:paraId="6F7F6339" w14:textId="77777777" w:rsidR="00724A59" w:rsidRPr="0092335E" w:rsidRDefault="00724A59" w:rsidP="00E34020">
            <w:pPr>
              <w:ind w:firstLine="0"/>
              <w:jc w:val="left"/>
              <w:rPr>
                <w:sz w:val="20"/>
                <w:szCs w:val="20"/>
              </w:rPr>
            </w:pPr>
            <w:r w:rsidRPr="0092335E">
              <w:rPr>
                <w:sz w:val="20"/>
                <w:szCs w:val="20"/>
              </w:rPr>
              <w:t>Carbendazim</w:t>
            </w:r>
          </w:p>
        </w:tc>
        <w:tc>
          <w:tcPr>
            <w:tcW w:w="1554" w:type="dxa"/>
          </w:tcPr>
          <w:p w14:paraId="050E66F0" w14:textId="77777777" w:rsidR="00724A59" w:rsidRPr="0092335E" w:rsidRDefault="00724A59" w:rsidP="00E34020">
            <w:pPr>
              <w:ind w:firstLine="0"/>
              <w:jc w:val="left"/>
              <w:rPr>
                <w:sz w:val="20"/>
                <w:szCs w:val="20"/>
              </w:rPr>
            </w:pPr>
            <w:r w:rsidRPr="0092335E">
              <w:rPr>
                <w:sz w:val="20"/>
                <w:szCs w:val="20"/>
              </w:rPr>
              <w:t>1</w:t>
            </w:r>
            <w:r>
              <w:rPr>
                <w:sz w:val="20"/>
                <w:szCs w:val="20"/>
              </w:rPr>
              <w:t>4</w:t>
            </w:r>
            <w:r w:rsidRPr="0092335E">
              <w:rPr>
                <w:sz w:val="20"/>
                <w:szCs w:val="20"/>
              </w:rPr>
              <w:t xml:space="preserve"> West deep </w:t>
            </w:r>
            <w:proofErr w:type="gramStart"/>
            <w:r w:rsidRPr="0092335E">
              <w:rPr>
                <w:sz w:val="20"/>
                <w:szCs w:val="20"/>
              </w:rPr>
              <w:t>piezometer</w:t>
            </w:r>
            <w:proofErr w:type="gramEnd"/>
          </w:p>
        </w:tc>
        <w:tc>
          <w:tcPr>
            <w:tcW w:w="1701" w:type="dxa"/>
          </w:tcPr>
          <w:p w14:paraId="148FC7F4" w14:textId="77777777" w:rsidR="00724A59" w:rsidRPr="0092335E" w:rsidRDefault="00724A59" w:rsidP="00E34020">
            <w:pPr>
              <w:ind w:firstLine="0"/>
              <w:jc w:val="left"/>
              <w:rPr>
                <w:sz w:val="20"/>
                <w:szCs w:val="20"/>
              </w:rPr>
            </w:pPr>
            <w:r w:rsidRPr="0092335E">
              <w:rPr>
                <w:sz w:val="20"/>
                <w:szCs w:val="20"/>
              </w:rPr>
              <w:t>0.23</w:t>
            </w:r>
          </w:p>
        </w:tc>
        <w:tc>
          <w:tcPr>
            <w:tcW w:w="2268" w:type="dxa"/>
            <w:shd w:val="clear" w:color="auto" w:fill="auto"/>
          </w:tcPr>
          <w:p w14:paraId="6AF6890B" w14:textId="77777777" w:rsidR="00724A59" w:rsidRPr="0092335E" w:rsidRDefault="00724A59" w:rsidP="00E34020">
            <w:pPr>
              <w:ind w:firstLine="0"/>
              <w:jc w:val="left"/>
              <w:rPr>
                <w:sz w:val="20"/>
                <w:szCs w:val="20"/>
              </w:rPr>
            </w:pPr>
            <w:r w:rsidRPr="0092335E">
              <w:rPr>
                <w:sz w:val="20"/>
                <w:szCs w:val="20"/>
              </w:rPr>
              <w:t xml:space="preserve">All piezometers 13.95 </w:t>
            </w:r>
            <w:r>
              <w:rPr>
                <w:sz w:val="20"/>
                <w:szCs w:val="20"/>
              </w:rPr>
              <w:t>WD</w:t>
            </w:r>
          </w:p>
        </w:tc>
        <w:tc>
          <w:tcPr>
            <w:tcW w:w="1417" w:type="dxa"/>
          </w:tcPr>
          <w:p w14:paraId="0EF46E0D" w14:textId="77777777" w:rsidR="00724A59" w:rsidRPr="0092335E" w:rsidRDefault="00724A59" w:rsidP="00E34020">
            <w:pPr>
              <w:ind w:firstLine="0"/>
              <w:jc w:val="left"/>
              <w:rPr>
                <w:sz w:val="20"/>
                <w:szCs w:val="20"/>
              </w:rPr>
            </w:pPr>
          </w:p>
        </w:tc>
        <w:tc>
          <w:tcPr>
            <w:tcW w:w="1323" w:type="dxa"/>
          </w:tcPr>
          <w:p w14:paraId="522E905C" w14:textId="77777777" w:rsidR="00724A59" w:rsidRPr="0092335E" w:rsidRDefault="00724A59" w:rsidP="00E34020">
            <w:pPr>
              <w:ind w:firstLine="0"/>
              <w:jc w:val="left"/>
              <w:rPr>
                <w:sz w:val="20"/>
                <w:szCs w:val="20"/>
              </w:rPr>
            </w:pPr>
            <w:r w:rsidRPr="0092335E">
              <w:rPr>
                <w:sz w:val="20"/>
                <w:szCs w:val="20"/>
              </w:rPr>
              <w:t>38</w:t>
            </w:r>
          </w:p>
        </w:tc>
      </w:tr>
      <w:tr w:rsidR="00724A59" w:rsidRPr="0092335E" w14:paraId="65D784A4" w14:textId="77777777" w:rsidTr="00D63EDB">
        <w:tc>
          <w:tcPr>
            <w:tcW w:w="1956" w:type="dxa"/>
          </w:tcPr>
          <w:p w14:paraId="3F567D31" w14:textId="77777777" w:rsidR="00724A59" w:rsidRPr="0092335E" w:rsidRDefault="00724A59" w:rsidP="00E34020">
            <w:pPr>
              <w:ind w:firstLine="0"/>
              <w:jc w:val="left"/>
              <w:rPr>
                <w:sz w:val="20"/>
                <w:szCs w:val="20"/>
              </w:rPr>
            </w:pPr>
            <w:r w:rsidRPr="0092335E">
              <w:rPr>
                <w:sz w:val="20"/>
                <w:szCs w:val="20"/>
              </w:rPr>
              <w:t>Carbofuran</w:t>
            </w:r>
          </w:p>
        </w:tc>
        <w:tc>
          <w:tcPr>
            <w:tcW w:w="1554" w:type="dxa"/>
          </w:tcPr>
          <w:p w14:paraId="740DA08E" w14:textId="77777777" w:rsidR="00724A59" w:rsidRPr="0092335E" w:rsidRDefault="00724A59" w:rsidP="00E34020">
            <w:pPr>
              <w:ind w:firstLine="0"/>
              <w:jc w:val="left"/>
              <w:rPr>
                <w:sz w:val="20"/>
                <w:szCs w:val="20"/>
              </w:rPr>
            </w:pPr>
            <w:r w:rsidRPr="0092335E">
              <w:rPr>
                <w:sz w:val="20"/>
                <w:szCs w:val="20"/>
              </w:rPr>
              <w:t>0.51</w:t>
            </w:r>
            <w:r>
              <w:rPr>
                <w:sz w:val="20"/>
                <w:szCs w:val="20"/>
              </w:rPr>
              <w:t xml:space="preserve"> </w:t>
            </w:r>
            <w:r w:rsidRPr="0092335E">
              <w:rPr>
                <w:sz w:val="20"/>
                <w:szCs w:val="20"/>
              </w:rPr>
              <w:t>West deep piezometer</w:t>
            </w:r>
          </w:p>
        </w:tc>
        <w:tc>
          <w:tcPr>
            <w:tcW w:w="1701" w:type="dxa"/>
          </w:tcPr>
          <w:p w14:paraId="49D56D08" w14:textId="77777777" w:rsidR="00724A59" w:rsidRPr="0092335E" w:rsidRDefault="00724A59" w:rsidP="00E34020">
            <w:pPr>
              <w:ind w:firstLine="0"/>
              <w:jc w:val="left"/>
              <w:rPr>
                <w:sz w:val="20"/>
                <w:szCs w:val="20"/>
              </w:rPr>
            </w:pPr>
            <w:r>
              <w:rPr>
                <w:sz w:val="20"/>
                <w:szCs w:val="20"/>
              </w:rPr>
              <w:t>n.d.</w:t>
            </w:r>
          </w:p>
        </w:tc>
        <w:tc>
          <w:tcPr>
            <w:tcW w:w="2268" w:type="dxa"/>
            <w:shd w:val="clear" w:color="auto" w:fill="auto"/>
          </w:tcPr>
          <w:p w14:paraId="1BC4B914" w14:textId="77777777" w:rsidR="00724A59" w:rsidRPr="0092335E" w:rsidRDefault="00724A59" w:rsidP="00E34020">
            <w:pPr>
              <w:ind w:firstLine="0"/>
              <w:jc w:val="left"/>
              <w:rPr>
                <w:sz w:val="20"/>
                <w:szCs w:val="20"/>
              </w:rPr>
            </w:pPr>
            <w:r w:rsidRPr="0092335E">
              <w:rPr>
                <w:sz w:val="20"/>
                <w:szCs w:val="20"/>
              </w:rPr>
              <w:t xml:space="preserve">West deep piezometer 0.51 </w:t>
            </w:r>
          </w:p>
        </w:tc>
        <w:tc>
          <w:tcPr>
            <w:tcW w:w="1417" w:type="dxa"/>
          </w:tcPr>
          <w:p w14:paraId="64FD00B1" w14:textId="77777777" w:rsidR="00724A59" w:rsidRPr="0092335E" w:rsidRDefault="00724A59" w:rsidP="00E34020">
            <w:pPr>
              <w:ind w:firstLine="0"/>
              <w:jc w:val="left"/>
              <w:rPr>
                <w:sz w:val="20"/>
                <w:szCs w:val="20"/>
              </w:rPr>
            </w:pPr>
          </w:p>
        </w:tc>
        <w:tc>
          <w:tcPr>
            <w:tcW w:w="1323" w:type="dxa"/>
          </w:tcPr>
          <w:p w14:paraId="59106AA1" w14:textId="77777777" w:rsidR="00724A59" w:rsidRPr="0092335E" w:rsidRDefault="00724A59" w:rsidP="00E34020">
            <w:pPr>
              <w:ind w:firstLine="0"/>
              <w:jc w:val="left"/>
              <w:rPr>
                <w:sz w:val="20"/>
                <w:szCs w:val="20"/>
              </w:rPr>
            </w:pPr>
            <w:r w:rsidRPr="0092335E">
              <w:rPr>
                <w:sz w:val="20"/>
                <w:szCs w:val="20"/>
              </w:rPr>
              <w:t>1</w:t>
            </w:r>
          </w:p>
        </w:tc>
      </w:tr>
      <w:tr w:rsidR="00724A59" w:rsidRPr="0092335E" w14:paraId="2F38E2B4" w14:textId="77777777" w:rsidTr="00D63EDB">
        <w:tc>
          <w:tcPr>
            <w:tcW w:w="1956" w:type="dxa"/>
          </w:tcPr>
          <w:p w14:paraId="180885D6" w14:textId="77777777" w:rsidR="00724A59" w:rsidRPr="0092335E" w:rsidRDefault="00724A59" w:rsidP="00E34020">
            <w:pPr>
              <w:ind w:firstLine="0"/>
              <w:jc w:val="left"/>
              <w:rPr>
                <w:sz w:val="20"/>
                <w:szCs w:val="20"/>
              </w:rPr>
            </w:pPr>
            <w:r w:rsidRPr="0092335E">
              <w:rPr>
                <w:sz w:val="20"/>
                <w:szCs w:val="20"/>
              </w:rPr>
              <w:t>Chlorantraniliprole</w:t>
            </w:r>
          </w:p>
        </w:tc>
        <w:tc>
          <w:tcPr>
            <w:tcW w:w="1554" w:type="dxa"/>
          </w:tcPr>
          <w:p w14:paraId="1A0318B1" w14:textId="77777777" w:rsidR="00724A59" w:rsidRPr="0092335E" w:rsidRDefault="00724A59" w:rsidP="00E34020">
            <w:pPr>
              <w:ind w:firstLine="0"/>
              <w:jc w:val="left"/>
              <w:rPr>
                <w:sz w:val="20"/>
                <w:szCs w:val="20"/>
              </w:rPr>
            </w:pPr>
            <w:r w:rsidRPr="0092335E">
              <w:rPr>
                <w:sz w:val="20"/>
                <w:szCs w:val="20"/>
              </w:rPr>
              <w:t>1475.7 Onion plot</w:t>
            </w:r>
            <w:r>
              <w:rPr>
                <w:sz w:val="20"/>
                <w:szCs w:val="20"/>
              </w:rPr>
              <w:t xml:space="preserve"> runoff</w:t>
            </w:r>
          </w:p>
        </w:tc>
        <w:tc>
          <w:tcPr>
            <w:tcW w:w="1701" w:type="dxa"/>
          </w:tcPr>
          <w:p w14:paraId="03D70FC0" w14:textId="77777777" w:rsidR="00724A59" w:rsidRPr="0092335E" w:rsidRDefault="00724A59" w:rsidP="00E34020">
            <w:pPr>
              <w:ind w:firstLine="0"/>
              <w:jc w:val="left"/>
              <w:rPr>
                <w:sz w:val="20"/>
                <w:szCs w:val="20"/>
              </w:rPr>
            </w:pPr>
            <w:r w:rsidRPr="0092335E">
              <w:rPr>
                <w:sz w:val="20"/>
                <w:szCs w:val="20"/>
              </w:rPr>
              <w:t>539.01</w:t>
            </w:r>
          </w:p>
          <w:p w14:paraId="6C83FD3B" w14:textId="77777777" w:rsidR="00724A59" w:rsidRPr="0092335E" w:rsidRDefault="00724A59" w:rsidP="00E34020">
            <w:pPr>
              <w:ind w:firstLine="0"/>
              <w:jc w:val="left"/>
              <w:rPr>
                <w:sz w:val="20"/>
                <w:szCs w:val="20"/>
              </w:rPr>
            </w:pPr>
          </w:p>
        </w:tc>
        <w:tc>
          <w:tcPr>
            <w:tcW w:w="2268" w:type="dxa"/>
            <w:shd w:val="clear" w:color="auto" w:fill="auto"/>
          </w:tcPr>
          <w:p w14:paraId="1E96C163" w14:textId="77777777" w:rsidR="00724A59" w:rsidRPr="0092335E" w:rsidRDefault="00724A59" w:rsidP="00E34020">
            <w:pPr>
              <w:ind w:firstLine="0"/>
              <w:jc w:val="left"/>
              <w:rPr>
                <w:sz w:val="20"/>
                <w:szCs w:val="20"/>
              </w:rPr>
            </w:pPr>
            <w:r w:rsidRPr="0092335E">
              <w:rPr>
                <w:sz w:val="20"/>
                <w:szCs w:val="20"/>
              </w:rPr>
              <w:t xml:space="preserve">West deep piezometer 8.94 </w:t>
            </w:r>
          </w:p>
        </w:tc>
        <w:tc>
          <w:tcPr>
            <w:tcW w:w="1417" w:type="dxa"/>
          </w:tcPr>
          <w:p w14:paraId="1885BDAC" w14:textId="77777777" w:rsidR="00724A59" w:rsidRPr="0092335E" w:rsidRDefault="00724A59" w:rsidP="00E34020">
            <w:pPr>
              <w:ind w:firstLine="0"/>
              <w:jc w:val="left"/>
              <w:rPr>
                <w:sz w:val="20"/>
                <w:szCs w:val="20"/>
              </w:rPr>
            </w:pPr>
            <w:r>
              <w:rPr>
                <w:sz w:val="20"/>
                <w:szCs w:val="20"/>
              </w:rPr>
              <w:t>19.7.2019 W</w:t>
            </w:r>
          </w:p>
        </w:tc>
        <w:tc>
          <w:tcPr>
            <w:tcW w:w="1323" w:type="dxa"/>
          </w:tcPr>
          <w:p w14:paraId="5DCA26A1" w14:textId="77777777" w:rsidR="00724A59" w:rsidRPr="0092335E" w:rsidRDefault="00724A59" w:rsidP="00E34020">
            <w:pPr>
              <w:ind w:firstLine="0"/>
              <w:jc w:val="left"/>
              <w:rPr>
                <w:sz w:val="20"/>
                <w:szCs w:val="20"/>
              </w:rPr>
            </w:pPr>
            <w:r w:rsidRPr="0092335E">
              <w:rPr>
                <w:sz w:val="20"/>
                <w:szCs w:val="20"/>
              </w:rPr>
              <w:t>33</w:t>
            </w:r>
          </w:p>
        </w:tc>
      </w:tr>
      <w:tr w:rsidR="00724A59" w:rsidRPr="0092335E" w14:paraId="5AB79A16" w14:textId="77777777" w:rsidTr="00D63EDB">
        <w:tc>
          <w:tcPr>
            <w:tcW w:w="1956" w:type="dxa"/>
          </w:tcPr>
          <w:p w14:paraId="345DE2AA" w14:textId="77777777" w:rsidR="00724A59" w:rsidRPr="0092335E" w:rsidRDefault="00724A59" w:rsidP="00E34020">
            <w:pPr>
              <w:ind w:firstLine="0"/>
              <w:jc w:val="left"/>
              <w:rPr>
                <w:sz w:val="20"/>
                <w:szCs w:val="20"/>
              </w:rPr>
            </w:pPr>
            <w:r w:rsidRPr="0092335E">
              <w:rPr>
                <w:sz w:val="20"/>
                <w:szCs w:val="20"/>
              </w:rPr>
              <w:lastRenderedPageBreak/>
              <w:t>Cyproconazole</w:t>
            </w:r>
          </w:p>
          <w:p w14:paraId="10CD7458" w14:textId="77777777" w:rsidR="00724A59" w:rsidRPr="0092335E" w:rsidRDefault="00724A59" w:rsidP="00E34020">
            <w:pPr>
              <w:ind w:firstLine="0"/>
              <w:jc w:val="left"/>
              <w:rPr>
                <w:sz w:val="20"/>
                <w:szCs w:val="20"/>
              </w:rPr>
            </w:pPr>
          </w:p>
        </w:tc>
        <w:tc>
          <w:tcPr>
            <w:tcW w:w="1554" w:type="dxa"/>
          </w:tcPr>
          <w:p w14:paraId="34F50C9E" w14:textId="77777777" w:rsidR="00724A59" w:rsidRPr="0092335E" w:rsidRDefault="00724A59" w:rsidP="00E34020">
            <w:pPr>
              <w:ind w:firstLine="0"/>
              <w:jc w:val="left"/>
              <w:rPr>
                <w:sz w:val="20"/>
                <w:szCs w:val="20"/>
              </w:rPr>
            </w:pPr>
            <w:r w:rsidRPr="0092335E">
              <w:rPr>
                <w:sz w:val="20"/>
                <w:szCs w:val="20"/>
              </w:rPr>
              <w:t xml:space="preserve">31.2 East field secondary </w:t>
            </w:r>
            <w:r>
              <w:rPr>
                <w:sz w:val="20"/>
                <w:szCs w:val="20"/>
              </w:rPr>
              <w:t>channel</w:t>
            </w:r>
          </w:p>
        </w:tc>
        <w:tc>
          <w:tcPr>
            <w:tcW w:w="1701" w:type="dxa"/>
          </w:tcPr>
          <w:p w14:paraId="37F1C92A" w14:textId="77777777" w:rsidR="00724A59" w:rsidRPr="0092335E" w:rsidRDefault="00724A59" w:rsidP="00E34020">
            <w:pPr>
              <w:ind w:firstLine="0"/>
              <w:jc w:val="left"/>
              <w:rPr>
                <w:sz w:val="20"/>
                <w:szCs w:val="20"/>
              </w:rPr>
            </w:pPr>
            <w:r>
              <w:rPr>
                <w:sz w:val="20"/>
                <w:szCs w:val="20"/>
              </w:rPr>
              <w:t>n.d.</w:t>
            </w:r>
          </w:p>
        </w:tc>
        <w:tc>
          <w:tcPr>
            <w:tcW w:w="2268" w:type="dxa"/>
            <w:shd w:val="clear" w:color="auto" w:fill="auto"/>
          </w:tcPr>
          <w:p w14:paraId="51BF19D6" w14:textId="77777777" w:rsidR="00724A59" w:rsidRPr="0092335E" w:rsidRDefault="00724A59" w:rsidP="00E34020">
            <w:pPr>
              <w:ind w:firstLine="0"/>
              <w:jc w:val="left"/>
              <w:rPr>
                <w:sz w:val="20"/>
                <w:szCs w:val="20"/>
              </w:rPr>
            </w:pPr>
            <w:r w:rsidRPr="0092335E">
              <w:rPr>
                <w:sz w:val="20"/>
                <w:szCs w:val="20"/>
              </w:rPr>
              <w:t>None</w:t>
            </w:r>
          </w:p>
        </w:tc>
        <w:tc>
          <w:tcPr>
            <w:tcW w:w="1417" w:type="dxa"/>
          </w:tcPr>
          <w:p w14:paraId="2B4F0ED2" w14:textId="77777777" w:rsidR="00724A59" w:rsidRPr="0092335E" w:rsidRDefault="00724A59" w:rsidP="00E34020">
            <w:pPr>
              <w:ind w:firstLine="0"/>
              <w:jc w:val="left"/>
              <w:rPr>
                <w:sz w:val="20"/>
                <w:szCs w:val="20"/>
              </w:rPr>
            </w:pPr>
            <w:r>
              <w:rPr>
                <w:sz w:val="20"/>
                <w:szCs w:val="20"/>
              </w:rPr>
              <w:t>8.6.2018 W</w:t>
            </w:r>
          </w:p>
        </w:tc>
        <w:tc>
          <w:tcPr>
            <w:tcW w:w="1323" w:type="dxa"/>
          </w:tcPr>
          <w:p w14:paraId="12F84D3B" w14:textId="77777777" w:rsidR="00724A59" w:rsidRPr="0092335E" w:rsidRDefault="00724A59" w:rsidP="00E34020">
            <w:pPr>
              <w:ind w:firstLine="0"/>
              <w:jc w:val="left"/>
              <w:rPr>
                <w:sz w:val="20"/>
                <w:szCs w:val="20"/>
              </w:rPr>
            </w:pPr>
            <w:r w:rsidRPr="0092335E">
              <w:rPr>
                <w:sz w:val="20"/>
                <w:szCs w:val="20"/>
              </w:rPr>
              <w:t>4</w:t>
            </w:r>
          </w:p>
        </w:tc>
      </w:tr>
      <w:tr w:rsidR="00724A59" w:rsidRPr="0092335E" w14:paraId="6A9C2184" w14:textId="77777777" w:rsidTr="00D63EDB">
        <w:trPr>
          <w:trHeight w:val="525"/>
        </w:trPr>
        <w:tc>
          <w:tcPr>
            <w:tcW w:w="1956" w:type="dxa"/>
          </w:tcPr>
          <w:p w14:paraId="509F2D09" w14:textId="77777777" w:rsidR="00724A59" w:rsidRPr="0092335E" w:rsidRDefault="00724A59" w:rsidP="00E34020">
            <w:pPr>
              <w:ind w:firstLine="0"/>
              <w:jc w:val="left"/>
              <w:rPr>
                <w:sz w:val="20"/>
                <w:szCs w:val="20"/>
              </w:rPr>
            </w:pPr>
            <w:r w:rsidRPr="0092335E">
              <w:rPr>
                <w:sz w:val="20"/>
                <w:szCs w:val="20"/>
              </w:rPr>
              <w:t>Diazinon</w:t>
            </w:r>
          </w:p>
        </w:tc>
        <w:tc>
          <w:tcPr>
            <w:tcW w:w="1554" w:type="dxa"/>
          </w:tcPr>
          <w:p w14:paraId="058F9375" w14:textId="77777777" w:rsidR="00724A59" w:rsidRPr="0092335E" w:rsidRDefault="00724A59" w:rsidP="00E34020">
            <w:pPr>
              <w:ind w:firstLine="0"/>
              <w:jc w:val="left"/>
              <w:rPr>
                <w:sz w:val="20"/>
                <w:szCs w:val="20"/>
              </w:rPr>
            </w:pPr>
            <w:r w:rsidRPr="0092335E">
              <w:rPr>
                <w:sz w:val="20"/>
                <w:szCs w:val="20"/>
              </w:rPr>
              <w:t>0.64 East deep piezometer</w:t>
            </w:r>
          </w:p>
        </w:tc>
        <w:tc>
          <w:tcPr>
            <w:tcW w:w="1701" w:type="dxa"/>
          </w:tcPr>
          <w:p w14:paraId="7018932B" w14:textId="77777777" w:rsidR="00724A59" w:rsidRPr="0092335E" w:rsidRDefault="00724A59" w:rsidP="00E34020">
            <w:pPr>
              <w:ind w:firstLine="0"/>
              <w:jc w:val="left"/>
              <w:rPr>
                <w:sz w:val="20"/>
                <w:szCs w:val="20"/>
              </w:rPr>
            </w:pPr>
            <w:r w:rsidRPr="0092335E">
              <w:rPr>
                <w:sz w:val="20"/>
                <w:szCs w:val="20"/>
              </w:rPr>
              <w:t>n.d.</w:t>
            </w:r>
          </w:p>
        </w:tc>
        <w:tc>
          <w:tcPr>
            <w:tcW w:w="2268" w:type="dxa"/>
            <w:shd w:val="clear" w:color="auto" w:fill="auto"/>
          </w:tcPr>
          <w:p w14:paraId="79D2C424" w14:textId="77777777" w:rsidR="00724A59" w:rsidRPr="0092335E" w:rsidRDefault="00724A59" w:rsidP="00E34020">
            <w:pPr>
              <w:ind w:firstLine="0"/>
              <w:jc w:val="left"/>
              <w:rPr>
                <w:sz w:val="20"/>
                <w:szCs w:val="20"/>
              </w:rPr>
            </w:pPr>
            <w:r w:rsidRPr="0092335E">
              <w:rPr>
                <w:sz w:val="20"/>
                <w:szCs w:val="20"/>
              </w:rPr>
              <w:t xml:space="preserve">East deep piezometer, West piezometers 0.64 ED </w:t>
            </w:r>
          </w:p>
        </w:tc>
        <w:tc>
          <w:tcPr>
            <w:tcW w:w="1417" w:type="dxa"/>
          </w:tcPr>
          <w:p w14:paraId="25BB8C18" w14:textId="77777777" w:rsidR="00724A59" w:rsidRPr="0092335E" w:rsidRDefault="00724A59" w:rsidP="00E34020">
            <w:pPr>
              <w:ind w:firstLine="0"/>
              <w:jc w:val="left"/>
              <w:rPr>
                <w:sz w:val="20"/>
                <w:szCs w:val="20"/>
              </w:rPr>
            </w:pPr>
          </w:p>
        </w:tc>
        <w:tc>
          <w:tcPr>
            <w:tcW w:w="1323" w:type="dxa"/>
          </w:tcPr>
          <w:p w14:paraId="26FA47AB" w14:textId="77777777" w:rsidR="00724A59" w:rsidRPr="0092335E" w:rsidRDefault="00724A59" w:rsidP="00E34020">
            <w:pPr>
              <w:ind w:firstLine="0"/>
              <w:jc w:val="left"/>
              <w:rPr>
                <w:sz w:val="20"/>
                <w:szCs w:val="20"/>
                <w:rtl/>
              </w:rPr>
            </w:pPr>
            <w:r w:rsidRPr="0092335E">
              <w:rPr>
                <w:sz w:val="20"/>
                <w:szCs w:val="20"/>
              </w:rPr>
              <w:t>9</w:t>
            </w:r>
          </w:p>
        </w:tc>
      </w:tr>
      <w:tr w:rsidR="00724A59" w:rsidRPr="0092335E" w14:paraId="77976D34" w14:textId="77777777" w:rsidTr="00D63EDB">
        <w:tc>
          <w:tcPr>
            <w:tcW w:w="1956" w:type="dxa"/>
          </w:tcPr>
          <w:p w14:paraId="02BEC037" w14:textId="5C54C5BF" w:rsidR="00724A59" w:rsidRPr="0092335E" w:rsidRDefault="00724A59" w:rsidP="00E34020">
            <w:pPr>
              <w:ind w:firstLine="0"/>
              <w:jc w:val="left"/>
              <w:rPr>
                <w:sz w:val="20"/>
                <w:szCs w:val="20"/>
              </w:rPr>
            </w:pPr>
            <w:r w:rsidRPr="0092335E">
              <w:rPr>
                <w:sz w:val="20"/>
                <w:szCs w:val="20"/>
              </w:rPr>
              <w:t>Diclofenac</w:t>
            </w:r>
            <w:r w:rsidR="00847E8F">
              <w:rPr>
                <w:sz w:val="20"/>
                <w:szCs w:val="20"/>
              </w:rPr>
              <w:t>*</w:t>
            </w:r>
          </w:p>
        </w:tc>
        <w:tc>
          <w:tcPr>
            <w:tcW w:w="1554" w:type="dxa"/>
          </w:tcPr>
          <w:p w14:paraId="6AE0A9BC" w14:textId="77777777" w:rsidR="00724A59" w:rsidRPr="0092335E" w:rsidRDefault="00724A59" w:rsidP="00E34020">
            <w:pPr>
              <w:ind w:firstLine="0"/>
              <w:jc w:val="left"/>
              <w:rPr>
                <w:sz w:val="20"/>
                <w:szCs w:val="20"/>
              </w:rPr>
            </w:pPr>
            <w:r>
              <w:rPr>
                <w:sz w:val="20"/>
                <w:szCs w:val="20"/>
              </w:rPr>
              <w:t>12.72</w:t>
            </w:r>
            <w:r w:rsidRPr="0092335E">
              <w:rPr>
                <w:sz w:val="20"/>
                <w:szCs w:val="20"/>
              </w:rPr>
              <w:t xml:space="preserve"> West field </w:t>
            </w:r>
            <w:r>
              <w:rPr>
                <w:sz w:val="20"/>
                <w:szCs w:val="20"/>
              </w:rPr>
              <w:t>secondary channel</w:t>
            </w:r>
          </w:p>
        </w:tc>
        <w:tc>
          <w:tcPr>
            <w:tcW w:w="1701" w:type="dxa"/>
          </w:tcPr>
          <w:p w14:paraId="47DC9480" w14:textId="77777777" w:rsidR="00724A59" w:rsidRPr="0092335E" w:rsidRDefault="00724A59" w:rsidP="00E34020">
            <w:pPr>
              <w:ind w:firstLine="0"/>
              <w:jc w:val="left"/>
              <w:rPr>
                <w:sz w:val="20"/>
                <w:szCs w:val="20"/>
              </w:rPr>
            </w:pPr>
            <w:r w:rsidRPr="0092335E">
              <w:rPr>
                <w:sz w:val="20"/>
                <w:szCs w:val="20"/>
              </w:rPr>
              <w:t>n.d.</w:t>
            </w:r>
          </w:p>
        </w:tc>
        <w:tc>
          <w:tcPr>
            <w:tcW w:w="2268" w:type="dxa"/>
            <w:shd w:val="clear" w:color="auto" w:fill="auto"/>
          </w:tcPr>
          <w:p w14:paraId="7439BF00" w14:textId="77777777" w:rsidR="00724A59" w:rsidRPr="0092335E" w:rsidRDefault="00724A59" w:rsidP="00E34020">
            <w:pPr>
              <w:ind w:firstLine="0"/>
              <w:jc w:val="left"/>
              <w:rPr>
                <w:sz w:val="20"/>
                <w:szCs w:val="20"/>
              </w:rPr>
            </w:pPr>
            <w:r w:rsidRPr="0092335E">
              <w:rPr>
                <w:sz w:val="20"/>
                <w:szCs w:val="20"/>
              </w:rPr>
              <w:t xml:space="preserve">East shallow and West deep piezometers 3.58 WS </w:t>
            </w:r>
          </w:p>
        </w:tc>
        <w:tc>
          <w:tcPr>
            <w:tcW w:w="1417" w:type="dxa"/>
          </w:tcPr>
          <w:p w14:paraId="66614E4C" w14:textId="77777777" w:rsidR="00724A59" w:rsidRPr="0092335E" w:rsidRDefault="00724A59" w:rsidP="00E34020">
            <w:pPr>
              <w:ind w:firstLine="0"/>
              <w:jc w:val="left"/>
              <w:rPr>
                <w:sz w:val="20"/>
                <w:szCs w:val="20"/>
              </w:rPr>
            </w:pPr>
          </w:p>
        </w:tc>
        <w:tc>
          <w:tcPr>
            <w:tcW w:w="1323" w:type="dxa"/>
          </w:tcPr>
          <w:p w14:paraId="3E0597A5" w14:textId="77777777" w:rsidR="00724A59" w:rsidRPr="0092335E" w:rsidRDefault="00724A59" w:rsidP="00E34020">
            <w:pPr>
              <w:ind w:firstLine="0"/>
              <w:jc w:val="left"/>
              <w:rPr>
                <w:sz w:val="20"/>
                <w:szCs w:val="20"/>
              </w:rPr>
            </w:pPr>
            <w:r w:rsidRPr="0092335E">
              <w:rPr>
                <w:sz w:val="20"/>
                <w:szCs w:val="20"/>
              </w:rPr>
              <w:t>5</w:t>
            </w:r>
          </w:p>
        </w:tc>
      </w:tr>
      <w:tr w:rsidR="00724A59" w:rsidRPr="0092335E" w14:paraId="20C0F67A" w14:textId="77777777" w:rsidTr="00D63EDB">
        <w:tc>
          <w:tcPr>
            <w:tcW w:w="1956" w:type="dxa"/>
          </w:tcPr>
          <w:p w14:paraId="0745630C" w14:textId="77777777" w:rsidR="00724A59" w:rsidRPr="0092335E" w:rsidRDefault="00724A59" w:rsidP="00E34020">
            <w:pPr>
              <w:ind w:firstLine="0"/>
              <w:jc w:val="left"/>
              <w:rPr>
                <w:sz w:val="20"/>
                <w:szCs w:val="20"/>
              </w:rPr>
            </w:pPr>
            <w:r w:rsidRPr="0092335E">
              <w:rPr>
                <w:sz w:val="20"/>
                <w:szCs w:val="20"/>
              </w:rPr>
              <w:t>Difenoconazole</w:t>
            </w:r>
          </w:p>
        </w:tc>
        <w:tc>
          <w:tcPr>
            <w:tcW w:w="1554" w:type="dxa"/>
          </w:tcPr>
          <w:p w14:paraId="0BF58048" w14:textId="77777777" w:rsidR="00724A59" w:rsidRPr="0092335E" w:rsidRDefault="00724A59" w:rsidP="00E34020">
            <w:pPr>
              <w:ind w:firstLine="0"/>
              <w:jc w:val="left"/>
              <w:rPr>
                <w:sz w:val="20"/>
                <w:szCs w:val="20"/>
              </w:rPr>
            </w:pPr>
            <w:r w:rsidRPr="0092335E">
              <w:rPr>
                <w:sz w:val="20"/>
                <w:szCs w:val="20"/>
              </w:rPr>
              <w:t xml:space="preserve">17.12 West field </w:t>
            </w:r>
            <w:r>
              <w:rPr>
                <w:sz w:val="20"/>
                <w:szCs w:val="20"/>
              </w:rPr>
              <w:t>runoff</w:t>
            </w:r>
          </w:p>
        </w:tc>
        <w:tc>
          <w:tcPr>
            <w:tcW w:w="1701" w:type="dxa"/>
          </w:tcPr>
          <w:p w14:paraId="6446F11E" w14:textId="77777777" w:rsidR="00724A59" w:rsidRPr="0092335E" w:rsidRDefault="00724A59" w:rsidP="00E34020">
            <w:pPr>
              <w:ind w:firstLine="0"/>
              <w:jc w:val="left"/>
              <w:rPr>
                <w:sz w:val="20"/>
                <w:szCs w:val="20"/>
              </w:rPr>
            </w:pPr>
            <w:r>
              <w:rPr>
                <w:sz w:val="20"/>
                <w:szCs w:val="20"/>
              </w:rPr>
              <w:t>n.d.</w:t>
            </w:r>
          </w:p>
        </w:tc>
        <w:tc>
          <w:tcPr>
            <w:tcW w:w="2268" w:type="dxa"/>
            <w:shd w:val="clear" w:color="auto" w:fill="auto"/>
          </w:tcPr>
          <w:p w14:paraId="109CF720" w14:textId="77777777" w:rsidR="00724A59" w:rsidRPr="0092335E" w:rsidRDefault="00724A59" w:rsidP="00E34020">
            <w:pPr>
              <w:ind w:firstLine="0"/>
              <w:jc w:val="left"/>
              <w:rPr>
                <w:sz w:val="20"/>
                <w:szCs w:val="20"/>
              </w:rPr>
            </w:pPr>
            <w:r w:rsidRPr="0092335E">
              <w:rPr>
                <w:sz w:val="20"/>
                <w:szCs w:val="20"/>
              </w:rPr>
              <w:t>All piezometers</w:t>
            </w:r>
          </w:p>
          <w:p w14:paraId="70C13753" w14:textId="77777777" w:rsidR="00724A59" w:rsidRPr="0092335E" w:rsidRDefault="00724A59" w:rsidP="00E34020">
            <w:pPr>
              <w:ind w:firstLine="0"/>
              <w:jc w:val="left"/>
              <w:rPr>
                <w:sz w:val="20"/>
                <w:szCs w:val="20"/>
              </w:rPr>
            </w:pPr>
            <w:r w:rsidRPr="0092335E">
              <w:rPr>
                <w:sz w:val="20"/>
                <w:szCs w:val="20"/>
              </w:rPr>
              <w:t xml:space="preserve">5.71 WS </w:t>
            </w:r>
          </w:p>
        </w:tc>
        <w:tc>
          <w:tcPr>
            <w:tcW w:w="1417" w:type="dxa"/>
          </w:tcPr>
          <w:p w14:paraId="3F746DE7" w14:textId="77777777" w:rsidR="00724A59" w:rsidRPr="0092335E" w:rsidRDefault="00724A59" w:rsidP="00E34020">
            <w:pPr>
              <w:ind w:firstLine="0"/>
              <w:jc w:val="left"/>
              <w:rPr>
                <w:sz w:val="20"/>
                <w:szCs w:val="20"/>
              </w:rPr>
            </w:pPr>
            <w:r>
              <w:rPr>
                <w:sz w:val="20"/>
                <w:szCs w:val="20"/>
              </w:rPr>
              <w:t>14.3.2018 W</w:t>
            </w:r>
          </w:p>
        </w:tc>
        <w:tc>
          <w:tcPr>
            <w:tcW w:w="1323" w:type="dxa"/>
          </w:tcPr>
          <w:p w14:paraId="70A90F68" w14:textId="77777777" w:rsidR="00724A59" w:rsidRPr="0092335E" w:rsidRDefault="00724A59" w:rsidP="00E34020">
            <w:pPr>
              <w:ind w:firstLine="0"/>
              <w:jc w:val="left"/>
              <w:rPr>
                <w:sz w:val="20"/>
                <w:szCs w:val="20"/>
              </w:rPr>
            </w:pPr>
            <w:r w:rsidRPr="0092335E">
              <w:rPr>
                <w:sz w:val="20"/>
                <w:szCs w:val="20"/>
              </w:rPr>
              <w:t>45</w:t>
            </w:r>
          </w:p>
        </w:tc>
      </w:tr>
      <w:tr w:rsidR="00724A59" w:rsidRPr="0092335E" w14:paraId="090052EC" w14:textId="77777777" w:rsidTr="00D63EDB">
        <w:tc>
          <w:tcPr>
            <w:tcW w:w="1956" w:type="dxa"/>
          </w:tcPr>
          <w:p w14:paraId="25BC7D2A" w14:textId="77777777" w:rsidR="00724A59" w:rsidRPr="0092335E" w:rsidRDefault="00724A59" w:rsidP="00E34020">
            <w:pPr>
              <w:ind w:firstLine="0"/>
              <w:jc w:val="left"/>
              <w:rPr>
                <w:sz w:val="20"/>
                <w:szCs w:val="20"/>
              </w:rPr>
            </w:pPr>
            <w:proofErr w:type="spellStart"/>
            <w:r w:rsidRPr="0092335E">
              <w:rPr>
                <w:sz w:val="20"/>
                <w:szCs w:val="20"/>
              </w:rPr>
              <w:t>Diflufenican</w:t>
            </w:r>
            <w:proofErr w:type="spellEnd"/>
          </w:p>
        </w:tc>
        <w:tc>
          <w:tcPr>
            <w:tcW w:w="1554" w:type="dxa"/>
          </w:tcPr>
          <w:p w14:paraId="4B1A7BBD" w14:textId="77777777" w:rsidR="00724A59" w:rsidRPr="0092335E" w:rsidRDefault="00724A59" w:rsidP="00E34020">
            <w:pPr>
              <w:ind w:firstLine="0"/>
              <w:jc w:val="left"/>
              <w:rPr>
                <w:sz w:val="20"/>
                <w:szCs w:val="20"/>
              </w:rPr>
            </w:pPr>
            <w:r>
              <w:rPr>
                <w:sz w:val="20"/>
                <w:szCs w:val="20"/>
              </w:rPr>
              <w:t>6585</w:t>
            </w:r>
            <w:r w:rsidRPr="0092335E">
              <w:rPr>
                <w:sz w:val="20"/>
                <w:szCs w:val="20"/>
              </w:rPr>
              <w:t xml:space="preserve"> West field onion</w:t>
            </w:r>
            <w:r>
              <w:rPr>
                <w:sz w:val="20"/>
                <w:szCs w:val="20"/>
              </w:rPr>
              <w:t xml:space="preserve"> </w:t>
            </w:r>
            <w:proofErr w:type="gramStart"/>
            <w:r>
              <w:rPr>
                <w:sz w:val="20"/>
                <w:szCs w:val="20"/>
              </w:rPr>
              <w:t>runoff</w:t>
            </w:r>
            <w:proofErr w:type="gramEnd"/>
          </w:p>
        </w:tc>
        <w:tc>
          <w:tcPr>
            <w:tcW w:w="1701" w:type="dxa"/>
          </w:tcPr>
          <w:p w14:paraId="5209E670" w14:textId="77777777" w:rsidR="00724A59" w:rsidRPr="0092335E" w:rsidRDefault="00724A59" w:rsidP="00E34020">
            <w:pPr>
              <w:ind w:firstLine="0"/>
              <w:jc w:val="left"/>
              <w:rPr>
                <w:sz w:val="20"/>
                <w:szCs w:val="20"/>
              </w:rPr>
            </w:pPr>
            <w:r w:rsidRPr="0092335E">
              <w:rPr>
                <w:sz w:val="20"/>
                <w:szCs w:val="20"/>
              </w:rPr>
              <w:t>n.d.</w:t>
            </w:r>
          </w:p>
        </w:tc>
        <w:tc>
          <w:tcPr>
            <w:tcW w:w="2268" w:type="dxa"/>
            <w:shd w:val="clear" w:color="auto" w:fill="auto"/>
          </w:tcPr>
          <w:p w14:paraId="60DA3C4A" w14:textId="77777777" w:rsidR="00724A59" w:rsidRPr="0092335E" w:rsidRDefault="00724A59" w:rsidP="00E34020">
            <w:pPr>
              <w:ind w:firstLine="0"/>
              <w:jc w:val="left"/>
              <w:rPr>
                <w:sz w:val="20"/>
                <w:szCs w:val="20"/>
              </w:rPr>
            </w:pPr>
            <w:r w:rsidRPr="0092335E">
              <w:rPr>
                <w:sz w:val="20"/>
                <w:szCs w:val="20"/>
              </w:rPr>
              <w:t>All piezometers</w:t>
            </w:r>
          </w:p>
          <w:p w14:paraId="2F47C869" w14:textId="78A2E0EF" w:rsidR="00724A59" w:rsidRPr="0092335E" w:rsidRDefault="00724A59" w:rsidP="00E34020">
            <w:pPr>
              <w:ind w:firstLine="0"/>
              <w:jc w:val="left"/>
              <w:rPr>
                <w:sz w:val="20"/>
                <w:szCs w:val="20"/>
              </w:rPr>
            </w:pPr>
            <w:r w:rsidRPr="0092335E">
              <w:rPr>
                <w:sz w:val="20"/>
                <w:szCs w:val="20"/>
              </w:rPr>
              <w:t xml:space="preserve">0.65 </w:t>
            </w:r>
            <w:r>
              <w:rPr>
                <w:sz w:val="20"/>
                <w:szCs w:val="20"/>
              </w:rPr>
              <w:t>ES,</w:t>
            </w:r>
            <w:r w:rsidR="00B73ABD">
              <w:rPr>
                <w:sz w:val="20"/>
                <w:szCs w:val="20"/>
              </w:rPr>
              <w:t xml:space="preserve"> </w:t>
            </w:r>
            <w:r>
              <w:rPr>
                <w:sz w:val="20"/>
                <w:szCs w:val="20"/>
              </w:rPr>
              <w:t>WS</w:t>
            </w:r>
          </w:p>
        </w:tc>
        <w:tc>
          <w:tcPr>
            <w:tcW w:w="1417" w:type="dxa"/>
          </w:tcPr>
          <w:p w14:paraId="6FE042B4" w14:textId="77777777" w:rsidR="00724A59" w:rsidRPr="0092335E" w:rsidRDefault="00724A59" w:rsidP="00E34020">
            <w:pPr>
              <w:ind w:firstLine="0"/>
              <w:jc w:val="left"/>
              <w:rPr>
                <w:sz w:val="20"/>
                <w:szCs w:val="20"/>
              </w:rPr>
            </w:pPr>
          </w:p>
        </w:tc>
        <w:tc>
          <w:tcPr>
            <w:tcW w:w="1323" w:type="dxa"/>
          </w:tcPr>
          <w:p w14:paraId="096BD613" w14:textId="77777777" w:rsidR="00724A59" w:rsidRPr="0092335E" w:rsidRDefault="00724A59" w:rsidP="00E34020">
            <w:pPr>
              <w:ind w:firstLine="0"/>
              <w:jc w:val="left"/>
              <w:rPr>
                <w:sz w:val="20"/>
                <w:szCs w:val="20"/>
              </w:rPr>
            </w:pPr>
            <w:r w:rsidRPr="0092335E">
              <w:rPr>
                <w:sz w:val="20"/>
                <w:szCs w:val="20"/>
              </w:rPr>
              <w:t>25</w:t>
            </w:r>
          </w:p>
        </w:tc>
      </w:tr>
      <w:tr w:rsidR="00724A59" w:rsidRPr="0092335E" w14:paraId="5B060EF7" w14:textId="77777777" w:rsidTr="00D63EDB">
        <w:tc>
          <w:tcPr>
            <w:tcW w:w="1956" w:type="dxa"/>
          </w:tcPr>
          <w:p w14:paraId="6C79EE2A" w14:textId="77777777" w:rsidR="00724A59" w:rsidRPr="0092335E" w:rsidRDefault="00724A59" w:rsidP="00E34020">
            <w:pPr>
              <w:ind w:firstLine="0"/>
              <w:jc w:val="left"/>
              <w:rPr>
                <w:sz w:val="20"/>
                <w:szCs w:val="20"/>
              </w:rPr>
            </w:pPr>
            <w:r w:rsidRPr="0092335E">
              <w:rPr>
                <w:sz w:val="20"/>
                <w:szCs w:val="20"/>
              </w:rPr>
              <w:t>Dimethomorph</w:t>
            </w:r>
            <w:r>
              <w:rPr>
                <w:sz w:val="20"/>
                <w:szCs w:val="20"/>
              </w:rPr>
              <w:t xml:space="preserve"> </w:t>
            </w:r>
            <w:r w:rsidRPr="0092335E">
              <w:rPr>
                <w:sz w:val="20"/>
                <w:szCs w:val="20"/>
              </w:rPr>
              <w:t>cis/trans</w:t>
            </w:r>
          </w:p>
        </w:tc>
        <w:tc>
          <w:tcPr>
            <w:tcW w:w="1554" w:type="dxa"/>
          </w:tcPr>
          <w:p w14:paraId="1CB2B792" w14:textId="77777777" w:rsidR="00724A59" w:rsidRPr="0092335E" w:rsidRDefault="00724A59" w:rsidP="00E34020">
            <w:pPr>
              <w:ind w:firstLine="0"/>
              <w:jc w:val="left"/>
              <w:rPr>
                <w:sz w:val="20"/>
                <w:szCs w:val="20"/>
              </w:rPr>
            </w:pPr>
            <w:r w:rsidRPr="0092335E">
              <w:rPr>
                <w:sz w:val="20"/>
                <w:szCs w:val="20"/>
              </w:rPr>
              <w:t xml:space="preserve">6.17 East field secondary </w:t>
            </w:r>
            <w:r>
              <w:rPr>
                <w:sz w:val="20"/>
                <w:szCs w:val="20"/>
              </w:rPr>
              <w:t>channel &amp; West field deep piezometer</w:t>
            </w:r>
          </w:p>
        </w:tc>
        <w:tc>
          <w:tcPr>
            <w:tcW w:w="1701" w:type="dxa"/>
          </w:tcPr>
          <w:p w14:paraId="0F392EB0" w14:textId="77777777" w:rsidR="00724A59" w:rsidRPr="0092335E" w:rsidRDefault="00724A59" w:rsidP="00E34020">
            <w:pPr>
              <w:ind w:firstLine="0"/>
              <w:jc w:val="left"/>
              <w:rPr>
                <w:sz w:val="20"/>
                <w:szCs w:val="20"/>
              </w:rPr>
            </w:pPr>
            <w:r w:rsidRPr="0092335E">
              <w:rPr>
                <w:sz w:val="20"/>
                <w:szCs w:val="20"/>
              </w:rPr>
              <w:t>n.d.</w:t>
            </w:r>
          </w:p>
        </w:tc>
        <w:tc>
          <w:tcPr>
            <w:tcW w:w="2268" w:type="dxa"/>
            <w:shd w:val="clear" w:color="auto" w:fill="auto"/>
          </w:tcPr>
          <w:p w14:paraId="1FC0D6D4" w14:textId="77777777" w:rsidR="00724A59" w:rsidRPr="0092335E" w:rsidRDefault="00724A59" w:rsidP="00E34020">
            <w:pPr>
              <w:ind w:firstLine="0"/>
              <w:jc w:val="left"/>
              <w:rPr>
                <w:sz w:val="20"/>
                <w:szCs w:val="20"/>
              </w:rPr>
            </w:pPr>
            <w:r w:rsidRPr="0092335E">
              <w:rPr>
                <w:sz w:val="20"/>
                <w:szCs w:val="20"/>
              </w:rPr>
              <w:t xml:space="preserve">West deep piezometer </w:t>
            </w:r>
            <w:r>
              <w:rPr>
                <w:sz w:val="20"/>
                <w:szCs w:val="20"/>
              </w:rPr>
              <w:t>6.17</w:t>
            </w:r>
          </w:p>
        </w:tc>
        <w:tc>
          <w:tcPr>
            <w:tcW w:w="1417" w:type="dxa"/>
          </w:tcPr>
          <w:p w14:paraId="43FE4208" w14:textId="77777777" w:rsidR="00724A59" w:rsidRPr="0092335E" w:rsidRDefault="00724A59" w:rsidP="00E34020">
            <w:pPr>
              <w:ind w:firstLine="0"/>
              <w:jc w:val="left"/>
              <w:rPr>
                <w:sz w:val="20"/>
                <w:szCs w:val="20"/>
              </w:rPr>
            </w:pPr>
          </w:p>
        </w:tc>
        <w:tc>
          <w:tcPr>
            <w:tcW w:w="1323" w:type="dxa"/>
          </w:tcPr>
          <w:p w14:paraId="0C37FD88" w14:textId="77777777" w:rsidR="00724A59" w:rsidRPr="0092335E" w:rsidRDefault="00724A59" w:rsidP="00E34020">
            <w:pPr>
              <w:ind w:firstLine="0"/>
              <w:jc w:val="left"/>
              <w:rPr>
                <w:sz w:val="20"/>
                <w:szCs w:val="20"/>
                <w:rtl/>
              </w:rPr>
            </w:pPr>
            <w:r w:rsidRPr="0092335E">
              <w:rPr>
                <w:sz w:val="20"/>
                <w:szCs w:val="20"/>
              </w:rPr>
              <w:t>7</w:t>
            </w:r>
          </w:p>
        </w:tc>
      </w:tr>
      <w:tr w:rsidR="00724A59" w:rsidRPr="0092335E" w14:paraId="0F57A956" w14:textId="77777777" w:rsidTr="00D63EDB">
        <w:tc>
          <w:tcPr>
            <w:tcW w:w="1956" w:type="dxa"/>
          </w:tcPr>
          <w:p w14:paraId="1278FB4A" w14:textId="77777777" w:rsidR="00724A59" w:rsidRPr="0092335E" w:rsidRDefault="00724A59" w:rsidP="00E34020">
            <w:pPr>
              <w:ind w:firstLine="0"/>
              <w:jc w:val="left"/>
              <w:rPr>
                <w:sz w:val="20"/>
                <w:szCs w:val="20"/>
              </w:rPr>
            </w:pPr>
            <w:r w:rsidRPr="0092335E">
              <w:rPr>
                <w:sz w:val="20"/>
                <w:szCs w:val="20"/>
              </w:rPr>
              <w:t>Diuron</w:t>
            </w:r>
          </w:p>
        </w:tc>
        <w:tc>
          <w:tcPr>
            <w:tcW w:w="1554" w:type="dxa"/>
          </w:tcPr>
          <w:p w14:paraId="464D0C64" w14:textId="6DD632E8" w:rsidR="00724A59" w:rsidRPr="0092335E" w:rsidRDefault="00724A59" w:rsidP="00E34020">
            <w:pPr>
              <w:ind w:firstLine="0"/>
              <w:jc w:val="left"/>
              <w:rPr>
                <w:sz w:val="20"/>
                <w:szCs w:val="20"/>
              </w:rPr>
            </w:pPr>
            <w:r>
              <w:rPr>
                <w:sz w:val="20"/>
                <w:szCs w:val="20"/>
              </w:rPr>
              <w:t>98996</w:t>
            </w:r>
            <w:r w:rsidR="00847E8F">
              <w:rPr>
                <w:sz w:val="20"/>
                <w:szCs w:val="20"/>
                <w:vertAlign w:val="superscript"/>
              </w:rPr>
              <w:t>#</w:t>
            </w:r>
            <w:r w:rsidRPr="0092335E">
              <w:rPr>
                <w:sz w:val="20"/>
                <w:szCs w:val="20"/>
              </w:rPr>
              <w:t xml:space="preserve"> East field </w:t>
            </w:r>
            <w:r>
              <w:rPr>
                <w:sz w:val="20"/>
                <w:szCs w:val="20"/>
              </w:rPr>
              <w:t>runoff</w:t>
            </w:r>
          </w:p>
        </w:tc>
        <w:tc>
          <w:tcPr>
            <w:tcW w:w="1701" w:type="dxa"/>
          </w:tcPr>
          <w:p w14:paraId="14E12F3F" w14:textId="77777777" w:rsidR="00724A59" w:rsidRPr="0092335E" w:rsidRDefault="00724A59" w:rsidP="00E34020">
            <w:pPr>
              <w:ind w:firstLine="0"/>
              <w:jc w:val="left"/>
              <w:rPr>
                <w:sz w:val="20"/>
                <w:szCs w:val="20"/>
              </w:rPr>
            </w:pPr>
            <w:r w:rsidRPr="0092335E">
              <w:rPr>
                <w:sz w:val="20"/>
                <w:szCs w:val="20"/>
              </w:rPr>
              <w:t>4.93</w:t>
            </w:r>
          </w:p>
        </w:tc>
        <w:tc>
          <w:tcPr>
            <w:tcW w:w="2268" w:type="dxa"/>
            <w:shd w:val="clear" w:color="auto" w:fill="auto"/>
          </w:tcPr>
          <w:p w14:paraId="1DDE5257" w14:textId="77777777" w:rsidR="00724A59" w:rsidRPr="0092335E" w:rsidRDefault="00724A59" w:rsidP="00E34020">
            <w:pPr>
              <w:ind w:firstLine="0"/>
              <w:jc w:val="left"/>
              <w:rPr>
                <w:sz w:val="20"/>
                <w:szCs w:val="20"/>
              </w:rPr>
            </w:pPr>
            <w:r w:rsidRPr="0092335E">
              <w:rPr>
                <w:sz w:val="20"/>
                <w:szCs w:val="20"/>
              </w:rPr>
              <w:t xml:space="preserve">All piezometers 123 </w:t>
            </w:r>
            <w:r>
              <w:rPr>
                <w:sz w:val="20"/>
                <w:szCs w:val="20"/>
              </w:rPr>
              <w:t>ED</w:t>
            </w:r>
          </w:p>
        </w:tc>
        <w:tc>
          <w:tcPr>
            <w:tcW w:w="1417" w:type="dxa"/>
          </w:tcPr>
          <w:p w14:paraId="75098DE6" w14:textId="77777777" w:rsidR="00724A59" w:rsidRDefault="00724A59" w:rsidP="00E34020">
            <w:pPr>
              <w:ind w:firstLine="0"/>
              <w:jc w:val="left"/>
              <w:rPr>
                <w:sz w:val="20"/>
                <w:szCs w:val="20"/>
              </w:rPr>
            </w:pPr>
            <w:r>
              <w:rPr>
                <w:sz w:val="20"/>
                <w:szCs w:val="20"/>
              </w:rPr>
              <w:t>17.2.19 W</w:t>
            </w:r>
          </w:p>
          <w:p w14:paraId="0A959689" w14:textId="77777777" w:rsidR="00724A59" w:rsidRPr="0092335E" w:rsidRDefault="00724A59" w:rsidP="00E34020">
            <w:pPr>
              <w:ind w:firstLine="0"/>
              <w:jc w:val="left"/>
              <w:rPr>
                <w:sz w:val="20"/>
                <w:szCs w:val="20"/>
              </w:rPr>
            </w:pPr>
            <w:r>
              <w:rPr>
                <w:sz w:val="20"/>
                <w:szCs w:val="20"/>
              </w:rPr>
              <w:t>30.12.21 E</w:t>
            </w:r>
          </w:p>
        </w:tc>
        <w:tc>
          <w:tcPr>
            <w:tcW w:w="1323" w:type="dxa"/>
          </w:tcPr>
          <w:p w14:paraId="27BCC17D" w14:textId="77777777" w:rsidR="00724A59" w:rsidRPr="0092335E" w:rsidRDefault="00724A59" w:rsidP="00E34020">
            <w:pPr>
              <w:ind w:firstLine="0"/>
              <w:jc w:val="left"/>
              <w:rPr>
                <w:sz w:val="20"/>
                <w:szCs w:val="20"/>
              </w:rPr>
            </w:pPr>
            <w:r w:rsidRPr="0092335E">
              <w:rPr>
                <w:sz w:val="20"/>
                <w:szCs w:val="20"/>
              </w:rPr>
              <w:t>62</w:t>
            </w:r>
          </w:p>
        </w:tc>
      </w:tr>
      <w:tr w:rsidR="00724A59" w:rsidRPr="0092335E" w14:paraId="2B5A515B" w14:textId="77777777" w:rsidTr="00D63EDB">
        <w:tc>
          <w:tcPr>
            <w:tcW w:w="1956" w:type="dxa"/>
          </w:tcPr>
          <w:p w14:paraId="31080250" w14:textId="1B9C3899" w:rsidR="00724A59" w:rsidRPr="0092335E" w:rsidRDefault="00724A59" w:rsidP="00E34020">
            <w:pPr>
              <w:ind w:firstLine="0"/>
              <w:jc w:val="left"/>
              <w:rPr>
                <w:sz w:val="20"/>
                <w:szCs w:val="20"/>
              </w:rPr>
            </w:pPr>
            <w:proofErr w:type="spellStart"/>
            <w:r w:rsidRPr="0092335E">
              <w:rPr>
                <w:sz w:val="20"/>
                <w:szCs w:val="20"/>
              </w:rPr>
              <w:t>Fenaminphos</w:t>
            </w:r>
            <w:proofErr w:type="spellEnd"/>
            <w:r w:rsidRPr="0092335E">
              <w:rPr>
                <w:sz w:val="20"/>
                <w:szCs w:val="20"/>
              </w:rPr>
              <w:t xml:space="preserve"> sulfoxid</w:t>
            </w:r>
            <w:r w:rsidR="00B73ABD">
              <w:rPr>
                <w:sz w:val="20"/>
                <w:szCs w:val="20"/>
              </w:rPr>
              <w:t>e</w:t>
            </w:r>
          </w:p>
          <w:p w14:paraId="1B4D8823" w14:textId="77777777" w:rsidR="00724A59" w:rsidRPr="0092335E" w:rsidRDefault="00724A59" w:rsidP="00E34020">
            <w:pPr>
              <w:ind w:firstLine="0"/>
              <w:jc w:val="left"/>
              <w:rPr>
                <w:sz w:val="20"/>
                <w:szCs w:val="20"/>
              </w:rPr>
            </w:pPr>
          </w:p>
        </w:tc>
        <w:tc>
          <w:tcPr>
            <w:tcW w:w="1554" w:type="dxa"/>
          </w:tcPr>
          <w:p w14:paraId="086C6EBA" w14:textId="77777777" w:rsidR="00724A59" w:rsidRPr="0092335E" w:rsidRDefault="00724A59" w:rsidP="00E34020">
            <w:pPr>
              <w:ind w:firstLine="0"/>
              <w:jc w:val="left"/>
              <w:rPr>
                <w:sz w:val="20"/>
                <w:szCs w:val="20"/>
              </w:rPr>
            </w:pPr>
            <w:r w:rsidRPr="0092335E">
              <w:rPr>
                <w:sz w:val="20"/>
                <w:szCs w:val="20"/>
              </w:rPr>
              <w:t xml:space="preserve">636 </w:t>
            </w:r>
            <w:r>
              <w:rPr>
                <w:sz w:val="20"/>
                <w:szCs w:val="20"/>
              </w:rPr>
              <w:t>W</w:t>
            </w:r>
            <w:r w:rsidRPr="0092335E">
              <w:rPr>
                <w:sz w:val="20"/>
                <w:szCs w:val="20"/>
              </w:rPr>
              <w:t xml:space="preserve">est field secondary </w:t>
            </w:r>
            <w:r>
              <w:rPr>
                <w:sz w:val="20"/>
                <w:szCs w:val="20"/>
              </w:rPr>
              <w:t>channel</w:t>
            </w:r>
            <w:r w:rsidRPr="0092335E">
              <w:rPr>
                <w:sz w:val="20"/>
                <w:szCs w:val="20"/>
              </w:rPr>
              <w:t xml:space="preserve"> </w:t>
            </w:r>
          </w:p>
        </w:tc>
        <w:tc>
          <w:tcPr>
            <w:tcW w:w="1701" w:type="dxa"/>
          </w:tcPr>
          <w:p w14:paraId="42E0780A" w14:textId="77777777" w:rsidR="00724A59" w:rsidRPr="0092335E" w:rsidRDefault="00724A59" w:rsidP="00E34020">
            <w:pPr>
              <w:ind w:firstLine="0"/>
              <w:jc w:val="left"/>
              <w:rPr>
                <w:sz w:val="20"/>
                <w:szCs w:val="20"/>
              </w:rPr>
            </w:pPr>
            <w:r w:rsidRPr="0092335E">
              <w:rPr>
                <w:sz w:val="20"/>
                <w:szCs w:val="20"/>
              </w:rPr>
              <w:t>1.43</w:t>
            </w:r>
          </w:p>
          <w:p w14:paraId="3869E064" w14:textId="77777777" w:rsidR="00724A59" w:rsidRPr="0092335E" w:rsidRDefault="00724A59" w:rsidP="00E34020">
            <w:pPr>
              <w:ind w:firstLine="0"/>
              <w:jc w:val="left"/>
              <w:rPr>
                <w:sz w:val="20"/>
                <w:szCs w:val="20"/>
              </w:rPr>
            </w:pPr>
          </w:p>
        </w:tc>
        <w:tc>
          <w:tcPr>
            <w:tcW w:w="2268" w:type="dxa"/>
            <w:shd w:val="clear" w:color="auto" w:fill="auto"/>
          </w:tcPr>
          <w:p w14:paraId="50D21E1D" w14:textId="77777777" w:rsidR="00724A59" w:rsidRPr="0092335E" w:rsidRDefault="00724A59" w:rsidP="00E34020">
            <w:pPr>
              <w:ind w:firstLine="0"/>
              <w:jc w:val="left"/>
              <w:rPr>
                <w:sz w:val="20"/>
                <w:szCs w:val="20"/>
              </w:rPr>
            </w:pPr>
            <w:r w:rsidRPr="0092335E">
              <w:rPr>
                <w:sz w:val="20"/>
                <w:szCs w:val="20"/>
              </w:rPr>
              <w:t>None</w:t>
            </w:r>
          </w:p>
        </w:tc>
        <w:tc>
          <w:tcPr>
            <w:tcW w:w="1417" w:type="dxa"/>
          </w:tcPr>
          <w:p w14:paraId="27DA2ACF" w14:textId="77777777" w:rsidR="00724A59" w:rsidRPr="0092335E" w:rsidRDefault="00724A59" w:rsidP="00E34020">
            <w:pPr>
              <w:ind w:firstLine="0"/>
              <w:jc w:val="left"/>
              <w:rPr>
                <w:sz w:val="20"/>
                <w:szCs w:val="20"/>
              </w:rPr>
            </w:pPr>
          </w:p>
        </w:tc>
        <w:tc>
          <w:tcPr>
            <w:tcW w:w="1323" w:type="dxa"/>
          </w:tcPr>
          <w:p w14:paraId="77A90CBB" w14:textId="77777777" w:rsidR="00724A59" w:rsidRPr="0092335E" w:rsidRDefault="00724A59" w:rsidP="00E34020">
            <w:pPr>
              <w:ind w:firstLine="0"/>
              <w:jc w:val="left"/>
              <w:rPr>
                <w:sz w:val="20"/>
                <w:szCs w:val="20"/>
              </w:rPr>
            </w:pPr>
            <w:r w:rsidRPr="0092335E">
              <w:rPr>
                <w:sz w:val="20"/>
                <w:szCs w:val="20"/>
              </w:rPr>
              <w:t>25</w:t>
            </w:r>
          </w:p>
        </w:tc>
      </w:tr>
      <w:tr w:rsidR="00724A59" w:rsidRPr="0092335E" w14:paraId="49A19EA5" w14:textId="77777777" w:rsidTr="00D63EDB">
        <w:tc>
          <w:tcPr>
            <w:tcW w:w="1956" w:type="dxa"/>
          </w:tcPr>
          <w:p w14:paraId="42EFC76E" w14:textId="77777777" w:rsidR="00724A59" w:rsidRPr="0092335E" w:rsidRDefault="00724A59" w:rsidP="00E34020">
            <w:pPr>
              <w:ind w:firstLine="0"/>
              <w:jc w:val="left"/>
              <w:rPr>
                <w:sz w:val="20"/>
                <w:szCs w:val="20"/>
                <w:rtl/>
              </w:rPr>
            </w:pPr>
            <w:proofErr w:type="spellStart"/>
            <w:r w:rsidRPr="0092335E">
              <w:rPr>
                <w:sz w:val="20"/>
                <w:szCs w:val="20"/>
              </w:rPr>
              <w:t>Fenaminphos</w:t>
            </w:r>
            <w:proofErr w:type="spellEnd"/>
          </w:p>
        </w:tc>
        <w:tc>
          <w:tcPr>
            <w:tcW w:w="1554" w:type="dxa"/>
          </w:tcPr>
          <w:p w14:paraId="03C2A9B8" w14:textId="77777777" w:rsidR="00724A59" w:rsidRPr="0092335E" w:rsidRDefault="00724A59" w:rsidP="00E34020">
            <w:pPr>
              <w:ind w:firstLine="0"/>
              <w:jc w:val="left"/>
              <w:rPr>
                <w:sz w:val="20"/>
                <w:szCs w:val="20"/>
              </w:rPr>
            </w:pPr>
            <w:r w:rsidRPr="0092335E">
              <w:rPr>
                <w:sz w:val="20"/>
                <w:szCs w:val="20"/>
              </w:rPr>
              <w:t xml:space="preserve">28.2 West field primary </w:t>
            </w:r>
            <w:r>
              <w:rPr>
                <w:sz w:val="20"/>
                <w:szCs w:val="20"/>
              </w:rPr>
              <w:t>channel</w:t>
            </w:r>
          </w:p>
        </w:tc>
        <w:tc>
          <w:tcPr>
            <w:tcW w:w="1701" w:type="dxa"/>
          </w:tcPr>
          <w:p w14:paraId="5DF5BAC1" w14:textId="77777777" w:rsidR="00724A59" w:rsidRPr="0092335E" w:rsidRDefault="00724A59" w:rsidP="00E34020">
            <w:pPr>
              <w:ind w:firstLine="0"/>
              <w:jc w:val="left"/>
              <w:rPr>
                <w:sz w:val="20"/>
                <w:szCs w:val="20"/>
              </w:rPr>
            </w:pPr>
            <w:r w:rsidRPr="0092335E">
              <w:rPr>
                <w:sz w:val="20"/>
                <w:szCs w:val="20"/>
              </w:rPr>
              <w:t xml:space="preserve">12.65 </w:t>
            </w:r>
          </w:p>
          <w:p w14:paraId="370A5FD2" w14:textId="77777777" w:rsidR="00724A59" w:rsidRPr="0092335E" w:rsidRDefault="00724A59" w:rsidP="00E34020">
            <w:pPr>
              <w:ind w:firstLine="0"/>
              <w:jc w:val="left"/>
              <w:rPr>
                <w:sz w:val="20"/>
                <w:szCs w:val="20"/>
              </w:rPr>
            </w:pPr>
          </w:p>
        </w:tc>
        <w:tc>
          <w:tcPr>
            <w:tcW w:w="2268" w:type="dxa"/>
            <w:shd w:val="clear" w:color="auto" w:fill="auto"/>
          </w:tcPr>
          <w:p w14:paraId="240ACFBC" w14:textId="77777777" w:rsidR="00724A59" w:rsidRPr="0092335E" w:rsidRDefault="00724A59" w:rsidP="00E34020">
            <w:pPr>
              <w:ind w:firstLine="0"/>
              <w:jc w:val="left"/>
              <w:rPr>
                <w:sz w:val="20"/>
                <w:szCs w:val="20"/>
              </w:rPr>
            </w:pPr>
            <w:r w:rsidRPr="0092335E">
              <w:rPr>
                <w:sz w:val="20"/>
                <w:szCs w:val="20"/>
              </w:rPr>
              <w:t>None</w:t>
            </w:r>
          </w:p>
        </w:tc>
        <w:tc>
          <w:tcPr>
            <w:tcW w:w="1417" w:type="dxa"/>
          </w:tcPr>
          <w:p w14:paraId="4DD02DF9" w14:textId="77777777" w:rsidR="00724A59" w:rsidRPr="0092335E" w:rsidRDefault="00724A59" w:rsidP="00E34020">
            <w:pPr>
              <w:ind w:firstLine="0"/>
              <w:jc w:val="left"/>
              <w:rPr>
                <w:sz w:val="20"/>
                <w:szCs w:val="20"/>
              </w:rPr>
            </w:pPr>
          </w:p>
        </w:tc>
        <w:tc>
          <w:tcPr>
            <w:tcW w:w="1323" w:type="dxa"/>
          </w:tcPr>
          <w:p w14:paraId="468078A8" w14:textId="77777777" w:rsidR="00724A59" w:rsidRPr="0092335E" w:rsidRDefault="00724A59" w:rsidP="00E34020">
            <w:pPr>
              <w:ind w:firstLine="0"/>
              <w:jc w:val="left"/>
              <w:rPr>
                <w:sz w:val="20"/>
                <w:szCs w:val="20"/>
              </w:rPr>
            </w:pPr>
            <w:r w:rsidRPr="0092335E">
              <w:rPr>
                <w:sz w:val="20"/>
                <w:szCs w:val="20"/>
              </w:rPr>
              <w:t>4</w:t>
            </w:r>
          </w:p>
        </w:tc>
      </w:tr>
      <w:tr w:rsidR="00724A59" w:rsidRPr="0092335E" w14:paraId="098A0015" w14:textId="77777777" w:rsidTr="00D63EDB">
        <w:tc>
          <w:tcPr>
            <w:tcW w:w="1956" w:type="dxa"/>
          </w:tcPr>
          <w:p w14:paraId="58500312" w14:textId="77777777" w:rsidR="00724A59" w:rsidRPr="0092335E" w:rsidRDefault="00724A59" w:rsidP="00E34020">
            <w:pPr>
              <w:ind w:firstLine="0"/>
              <w:jc w:val="left"/>
              <w:rPr>
                <w:sz w:val="20"/>
                <w:szCs w:val="20"/>
              </w:rPr>
            </w:pPr>
            <w:r w:rsidRPr="0092335E">
              <w:rPr>
                <w:sz w:val="20"/>
                <w:szCs w:val="20"/>
              </w:rPr>
              <w:t>Fenhexamid</w:t>
            </w:r>
          </w:p>
        </w:tc>
        <w:tc>
          <w:tcPr>
            <w:tcW w:w="1554" w:type="dxa"/>
          </w:tcPr>
          <w:p w14:paraId="1092AF4B" w14:textId="5AFD1AD2" w:rsidR="00724A59" w:rsidRPr="0092335E" w:rsidRDefault="00724A59" w:rsidP="00E34020">
            <w:pPr>
              <w:ind w:firstLine="0"/>
              <w:jc w:val="left"/>
              <w:rPr>
                <w:sz w:val="20"/>
                <w:szCs w:val="20"/>
              </w:rPr>
            </w:pPr>
            <w:r w:rsidRPr="0092335E">
              <w:rPr>
                <w:sz w:val="20"/>
                <w:szCs w:val="20"/>
              </w:rPr>
              <w:t>19.8</w:t>
            </w:r>
            <w:r>
              <w:rPr>
                <w:sz w:val="20"/>
                <w:szCs w:val="20"/>
              </w:rPr>
              <w:t xml:space="preserve"> </w:t>
            </w:r>
            <w:r w:rsidR="00426819">
              <w:rPr>
                <w:sz w:val="20"/>
                <w:szCs w:val="20"/>
              </w:rPr>
              <w:t>2</w:t>
            </w:r>
            <w:r w:rsidR="00426819" w:rsidRPr="00426819">
              <w:rPr>
                <w:sz w:val="20"/>
                <w:szCs w:val="20"/>
                <w:vertAlign w:val="superscript"/>
              </w:rPr>
              <w:t>nd</w:t>
            </w:r>
            <w:r>
              <w:rPr>
                <w:sz w:val="20"/>
                <w:szCs w:val="20"/>
              </w:rPr>
              <w:t xml:space="preserve"> West Manhole</w:t>
            </w:r>
          </w:p>
        </w:tc>
        <w:tc>
          <w:tcPr>
            <w:tcW w:w="1701" w:type="dxa"/>
          </w:tcPr>
          <w:p w14:paraId="665B9D58" w14:textId="77777777" w:rsidR="00724A59" w:rsidRPr="0092335E" w:rsidRDefault="00724A59" w:rsidP="00E34020">
            <w:pPr>
              <w:ind w:firstLine="0"/>
              <w:jc w:val="left"/>
              <w:rPr>
                <w:sz w:val="20"/>
                <w:szCs w:val="20"/>
              </w:rPr>
            </w:pPr>
            <w:r>
              <w:rPr>
                <w:sz w:val="20"/>
                <w:szCs w:val="20"/>
              </w:rPr>
              <w:t>n.d.</w:t>
            </w:r>
          </w:p>
        </w:tc>
        <w:tc>
          <w:tcPr>
            <w:tcW w:w="2268" w:type="dxa"/>
            <w:shd w:val="clear" w:color="auto" w:fill="auto"/>
          </w:tcPr>
          <w:p w14:paraId="63B035A6" w14:textId="77777777" w:rsidR="00724A59" w:rsidRPr="0092335E" w:rsidRDefault="00724A59" w:rsidP="00E34020">
            <w:pPr>
              <w:ind w:firstLine="0"/>
              <w:jc w:val="left"/>
              <w:rPr>
                <w:sz w:val="20"/>
                <w:szCs w:val="20"/>
              </w:rPr>
            </w:pPr>
            <w:r w:rsidRPr="0092335E">
              <w:rPr>
                <w:sz w:val="20"/>
                <w:szCs w:val="20"/>
              </w:rPr>
              <w:t>None</w:t>
            </w:r>
          </w:p>
        </w:tc>
        <w:tc>
          <w:tcPr>
            <w:tcW w:w="1417" w:type="dxa"/>
          </w:tcPr>
          <w:p w14:paraId="7A0704BB" w14:textId="77777777" w:rsidR="00724A59" w:rsidRPr="0092335E" w:rsidRDefault="00724A59" w:rsidP="00E34020">
            <w:pPr>
              <w:ind w:firstLine="0"/>
              <w:jc w:val="left"/>
              <w:rPr>
                <w:sz w:val="20"/>
                <w:szCs w:val="20"/>
              </w:rPr>
            </w:pPr>
          </w:p>
        </w:tc>
        <w:tc>
          <w:tcPr>
            <w:tcW w:w="1323" w:type="dxa"/>
          </w:tcPr>
          <w:p w14:paraId="7A4D7B8E" w14:textId="77777777" w:rsidR="00724A59" w:rsidRPr="0092335E" w:rsidRDefault="00724A59" w:rsidP="00E34020">
            <w:pPr>
              <w:ind w:firstLine="0"/>
              <w:jc w:val="left"/>
              <w:rPr>
                <w:sz w:val="20"/>
                <w:szCs w:val="20"/>
              </w:rPr>
            </w:pPr>
            <w:r w:rsidRPr="0092335E">
              <w:rPr>
                <w:sz w:val="20"/>
                <w:szCs w:val="20"/>
              </w:rPr>
              <w:t>1</w:t>
            </w:r>
          </w:p>
        </w:tc>
      </w:tr>
      <w:tr w:rsidR="00724A59" w:rsidRPr="0092335E" w14:paraId="4B164498" w14:textId="77777777" w:rsidTr="00D63EDB">
        <w:tc>
          <w:tcPr>
            <w:tcW w:w="1956" w:type="dxa"/>
          </w:tcPr>
          <w:p w14:paraId="0E31E519" w14:textId="77777777" w:rsidR="00724A59" w:rsidRPr="0092335E" w:rsidRDefault="00724A59" w:rsidP="00E34020">
            <w:pPr>
              <w:ind w:firstLine="0"/>
              <w:jc w:val="left"/>
              <w:rPr>
                <w:sz w:val="20"/>
                <w:szCs w:val="20"/>
              </w:rPr>
            </w:pPr>
            <w:r w:rsidRPr="0092335E">
              <w:rPr>
                <w:sz w:val="20"/>
                <w:szCs w:val="20"/>
              </w:rPr>
              <w:t>Fluometuron</w:t>
            </w:r>
          </w:p>
        </w:tc>
        <w:tc>
          <w:tcPr>
            <w:tcW w:w="1554" w:type="dxa"/>
          </w:tcPr>
          <w:p w14:paraId="2B2E9DCA" w14:textId="77777777" w:rsidR="00724A59" w:rsidRPr="0092335E" w:rsidRDefault="00724A59" w:rsidP="00E34020">
            <w:pPr>
              <w:ind w:firstLine="0"/>
              <w:jc w:val="left"/>
              <w:rPr>
                <w:sz w:val="20"/>
                <w:szCs w:val="20"/>
              </w:rPr>
            </w:pPr>
            <w:r w:rsidRPr="0092335E">
              <w:rPr>
                <w:sz w:val="20"/>
                <w:szCs w:val="20"/>
              </w:rPr>
              <w:t xml:space="preserve">12 </w:t>
            </w:r>
            <w:r>
              <w:rPr>
                <w:sz w:val="20"/>
                <w:szCs w:val="20"/>
              </w:rPr>
              <w:t>P</w:t>
            </w:r>
            <w:r w:rsidRPr="0092335E">
              <w:rPr>
                <w:sz w:val="20"/>
                <w:szCs w:val="20"/>
              </w:rPr>
              <w:t>ipe outlet</w:t>
            </w:r>
          </w:p>
        </w:tc>
        <w:tc>
          <w:tcPr>
            <w:tcW w:w="1701" w:type="dxa"/>
          </w:tcPr>
          <w:p w14:paraId="36682094" w14:textId="77777777" w:rsidR="00724A59" w:rsidRPr="0092335E" w:rsidRDefault="00724A59" w:rsidP="00E34020">
            <w:pPr>
              <w:ind w:firstLine="0"/>
              <w:jc w:val="left"/>
              <w:rPr>
                <w:sz w:val="20"/>
                <w:szCs w:val="20"/>
              </w:rPr>
            </w:pPr>
            <w:r w:rsidRPr="0092335E">
              <w:rPr>
                <w:sz w:val="20"/>
                <w:szCs w:val="20"/>
              </w:rPr>
              <w:t xml:space="preserve">12.65 </w:t>
            </w:r>
          </w:p>
        </w:tc>
        <w:tc>
          <w:tcPr>
            <w:tcW w:w="2268" w:type="dxa"/>
            <w:shd w:val="clear" w:color="auto" w:fill="auto"/>
          </w:tcPr>
          <w:p w14:paraId="53B6B192" w14:textId="77777777" w:rsidR="00724A59" w:rsidRPr="0092335E" w:rsidRDefault="00724A59" w:rsidP="00E34020">
            <w:pPr>
              <w:ind w:firstLine="0"/>
              <w:jc w:val="left"/>
              <w:rPr>
                <w:sz w:val="20"/>
                <w:szCs w:val="20"/>
              </w:rPr>
            </w:pPr>
            <w:r w:rsidRPr="0092335E">
              <w:rPr>
                <w:sz w:val="20"/>
                <w:szCs w:val="20"/>
              </w:rPr>
              <w:t>Shallow East</w:t>
            </w:r>
            <w:r>
              <w:rPr>
                <w:sz w:val="20"/>
                <w:szCs w:val="20"/>
              </w:rPr>
              <w:t>,</w:t>
            </w:r>
            <w:r w:rsidRPr="0092335E">
              <w:rPr>
                <w:sz w:val="20"/>
                <w:szCs w:val="20"/>
              </w:rPr>
              <w:t xml:space="preserve"> deep West piezometers 3.16 ED </w:t>
            </w:r>
          </w:p>
        </w:tc>
        <w:tc>
          <w:tcPr>
            <w:tcW w:w="1417" w:type="dxa"/>
          </w:tcPr>
          <w:p w14:paraId="22C705C8" w14:textId="77777777" w:rsidR="00724A59" w:rsidRPr="0092335E" w:rsidRDefault="00724A59" w:rsidP="00E34020">
            <w:pPr>
              <w:ind w:firstLine="0"/>
              <w:jc w:val="left"/>
              <w:rPr>
                <w:sz w:val="20"/>
                <w:szCs w:val="20"/>
              </w:rPr>
            </w:pPr>
          </w:p>
        </w:tc>
        <w:tc>
          <w:tcPr>
            <w:tcW w:w="1323" w:type="dxa"/>
          </w:tcPr>
          <w:p w14:paraId="48359808" w14:textId="77777777" w:rsidR="00724A59" w:rsidRPr="0092335E" w:rsidRDefault="00724A59" w:rsidP="00E34020">
            <w:pPr>
              <w:ind w:firstLine="0"/>
              <w:jc w:val="left"/>
              <w:rPr>
                <w:sz w:val="20"/>
                <w:szCs w:val="20"/>
              </w:rPr>
            </w:pPr>
            <w:r w:rsidRPr="0092335E">
              <w:rPr>
                <w:sz w:val="20"/>
                <w:szCs w:val="20"/>
              </w:rPr>
              <w:t>21</w:t>
            </w:r>
          </w:p>
        </w:tc>
      </w:tr>
      <w:tr w:rsidR="00724A59" w:rsidRPr="0092335E" w14:paraId="5808182A" w14:textId="77777777" w:rsidTr="00D63EDB">
        <w:tc>
          <w:tcPr>
            <w:tcW w:w="1956" w:type="dxa"/>
          </w:tcPr>
          <w:p w14:paraId="30526552" w14:textId="77777777" w:rsidR="00724A59" w:rsidRPr="0092335E" w:rsidRDefault="00724A59" w:rsidP="00E34020">
            <w:pPr>
              <w:ind w:firstLine="0"/>
              <w:jc w:val="left"/>
              <w:rPr>
                <w:sz w:val="20"/>
                <w:szCs w:val="20"/>
              </w:rPr>
            </w:pPr>
            <w:r w:rsidRPr="0092335E">
              <w:rPr>
                <w:sz w:val="20"/>
                <w:szCs w:val="20"/>
              </w:rPr>
              <w:t>Flutriafol</w:t>
            </w:r>
          </w:p>
          <w:p w14:paraId="6405B60E" w14:textId="77777777" w:rsidR="00724A59" w:rsidRPr="0092335E" w:rsidRDefault="00724A59" w:rsidP="00E34020">
            <w:pPr>
              <w:ind w:firstLine="0"/>
              <w:jc w:val="left"/>
              <w:rPr>
                <w:sz w:val="20"/>
                <w:szCs w:val="20"/>
              </w:rPr>
            </w:pPr>
          </w:p>
        </w:tc>
        <w:tc>
          <w:tcPr>
            <w:tcW w:w="1554" w:type="dxa"/>
          </w:tcPr>
          <w:p w14:paraId="4A262AED" w14:textId="77777777" w:rsidR="00724A59" w:rsidRDefault="00724A59" w:rsidP="00E34020">
            <w:pPr>
              <w:ind w:firstLine="0"/>
              <w:jc w:val="left"/>
              <w:rPr>
                <w:sz w:val="20"/>
                <w:szCs w:val="20"/>
              </w:rPr>
            </w:pPr>
            <w:r w:rsidRPr="0092335E">
              <w:rPr>
                <w:sz w:val="20"/>
                <w:szCs w:val="20"/>
              </w:rPr>
              <w:t>0.45</w:t>
            </w:r>
          </w:p>
          <w:p w14:paraId="354998E5" w14:textId="77777777" w:rsidR="00724A59" w:rsidRPr="0092335E" w:rsidRDefault="00724A59" w:rsidP="00E34020">
            <w:pPr>
              <w:ind w:firstLine="0"/>
              <w:jc w:val="left"/>
              <w:rPr>
                <w:sz w:val="20"/>
                <w:szCs w:val="20"/>
              </w:rPr>
            </w:pPr>
            <w:r>
              <w:rPr>
                <w:sz w:val="20"/>
                <w:szCs w:val="20"/>
              </w:rPr>
              <w:t xml:space="preserve">West </w:t>
            </w:r>
            <w:proofErr w:type="gramStart"/>
            <w:r>
              <w:rPr>
                <w:sz w:val="20"/>
                <w:szCs w:val="20"/>
              </w:rPr>
              <w:t>shallow  piezometer</w:t>
            </w:r>
            <w:proofErr w:type="gramEnd"/>
          </w:p>
        </w:tc>
        <w:tc>
          <w:tcPr>
            <w:tcW w:w="1701" w:type="dxa"/>
          </w:tcPr>
          <w:p w14:paraId="637B5804" w14:textId="77777777" w:rsidR="00724A59" w:rsidRDefault="00724A59" w:rsidP="00E34020">
            <w:pPr>
              <w:ind w:firstLine="0"/>
              <w:jc w:val="left"/>
              <w:rPr>
                <w:sz w:val="20"/>
                <w:szCs w:val="20"/>
              </w:rPr>
            </w:pPr>
            <w:r>
              <w:rPr>
                <w:sz w:val="20"/>
                <w:szCs w:val="20"/>
              </w:rPr>
              <w:t>7.5</w:t>
            </w:r>
          </w:p>
          <w:p w14:paraId="0DEC6E98" w14:textId="77777777" w:rsidR="00724A59" w:rsidRPr="0092335E" w:rsidRDefault="00724A59" w:rsidP="00E34020">
            <w:pPr>
              <w:ind w:firstLine="0"/>
              <w:jc w:val="left"/>
              <w:rPr>
                <w:sz w:val="20"/>
                <w:szCs w:val="20"/>
              </w:rPr>
            </w:pPr>
            <w:r>
              <w:rPr>
                <w:sz w:val="20"/>
                <w:szCs w:val="20"/>
              </w:rPr>
              <w:t>Ponding water</w:t>
            </w:r>
          </w:p>
        </w:tc>
        <w:tc>
          <w:tcPr>
            <w:tcW w:w="2268" w:type="dxa"/>
            <w:shd w:val="clear" w:color="auto" w:fill="auto"/>
          </w:tcPr>
          <w:p w14:paraId="425B683A" w14:textId="77777777" w:rsidR="00724A59" w:rsidRPr="0092335E" w:rsidRDefault="00724A59" w:rsidP="00E34020">
            <w:pPr>
              <w:ind w:firstLine="0"/>
              <w:jc w:val="left"/>
              <w:rPr>
                <w:sz w:val="20"/>
                <w:szCs w:val="20"/>
              </w:rPr>
            </w:pPr>
            <w:r w:rsidRPr="0092335E">
              <w:rPr>
                <w:sz w:val="20"/>
                <w:szCs w:val="20"/>
              </w:rPr>
              <w:t xml:space="preserve">West deep piezometer 0.45 </w:t>
            </w:r>
          </w:p>
        </w:tc>
        <w:tc>
          <w:tcPr>
            <w:tcW w:w="1417" w:type="dxa"/>
          </w:tcPr>
          <w:p w14:paraId="47BA5CF3" w14:textId="77777777" w:rsidR="00724A59" w:rsidRPr="0092335E" w:rsidRDefault="00724A59" w:rsidP="00E34020">
            <w:pPr>
              <w:ind w:firstLine="0"/>
              <w:jc w:val="left"/>
              <w:rPr>
                <w:sz w:val="20"/>
                <w:szCs w:val="20"/>
              </w:rPr>
            </w:pPr>
          </w:p>
        </w:tc>
        <w:tc>
          <w:tcPr>
            <w:tcW w:w="1323" w:type="dxa"/>
          </w:tcPr>
          <w:p w14:paraId="538CB4FC" w14:textId="77777777" w:rsidR="00724A59" w:rsidRPr="0092335E" w:rsidRDefault="00724A59" w:rsidP="00E34020">
            <w:pPr>
              <w:ind w:firstLine="0"/>
              <w:jc w:val="left"/>
              <w:rPr>
                <w:sz w:val="20"/>
                <w:szCs w:val="20"/>
              </w:rPr>
            </w:pPr>
            <w:r w:rsidRPr="0092335E">
              <w:rPr>
                <w:sz w:val="20"/>
                <w:szCs w:val="20"/>
              </w:rPr>
              <w:t>1</w:t>
            </w:r>
          </w:p>
        </w:tc>
      </w:tr>
      <w:tr w:rsidR="00724A59" w:rsidRPr="0092335E" w14:paraId="316C0AA9" w14:textId="77777777" w:rsidTr="00D63EDB">
        <w:tc>
          <w:tcPr>
            <w:tcW w:w="1956" w:type="dxa"/>
          </w:tcPr>
          <w:p w14:paraId="4993DD52" w14:textId="77777777" w:rsidR="00724A59" w:rsidRPr="0092335E" w:rsidRDefault="00724A59" w:rsidP="00E34020">
            <w:pPr>
              <w:ind w:firstLine="0"/>
              <w:jc w:val="left"/>
              <w:rPr>
                <w:sz w:val="20"/>
                <w:szCs w:val="20"/>
              </w:rPr>
            </w:pPr>
            <w:r w:rsidRPr="0092335E">
              <w:rPr>
                <w:sz w:val="20"/>
                <w:szCs w:val="20"/>
              </w:rPr>
              <w:t>Hexazinone</w:t>
            </w:r>
          </w:p>
        </w:tc>
        <w:tc>
          <w:tcPr>
            <w:tcW w:w="1554" w:type="dxa"/>
          </w:tcPr>
          <w:p w14:paraId="489E795E" w14:textId="77777777" w:rsidR="00724A59" w:rsidRPr="0092335E" w:rsidRDefault="00724A59" w:rsidP="00E34020">
            <w:pPr>
              <w:ind w:firstLine="0"/>
              <w:jc w:val="left"/>
              <w:rPr>
                <w:sz w:val="20"/>
                <w:szCs w:val="20"/>
              </w:rPr>
            </w:pPr>
            <w:r w:rsidRPr="0092335E">
              <w:rPr>
                <w:sz w:val="20"/>
                <w:szCs w:val="20"/>
              </w:rPr>
              <w:t>1.2 West manhole</w:t>
            </w:r>
          </w:p>
        </w:tc>
        <w:tc>
          <w:tcPr>
            <w:tcW w:w="1701" w:type="dxa"/>
          </w:tcPr>
          <w:p w14:paraId="02A2D82E" w14:textId="77777777" w:rsidR="00724A59" w:rsidRPr="0092335E" w:rsidRDefault="00724A59" w:rsidP="00E34020">
            <w:pPr>
              <w:ind w:firstLine="0"/>
              <w:jc w:val="left"/>
              <w:rPr>
                <w:sz w:val="20"/>
                <w:szCs w:val="20"/>
              </w:rPr>
            </w:pPr>
            <w:r w:rsidRPr="0092335E">
              <w:rPr>
                <w:sz w:val="20"/>
                <w:szCs w:val="20"/>
              </w:rPr>
              <w:t>1.55</w:t>
            </w:r>
          </w:p>
          <w:p w14:paraId="3C4C05B3" w14:textId="77777777" w:rsidR="00724A59" w:rsidRPr="0092335E" w:rsidRDefault="00724A59" w:rsidP="00E34020">
            <w:pPr>
              <w:ind w:firstLine="0"/>
              <w:jc w:val="left"/>
              <w:rPr>
                <w:sz w:val="20"/>
                <w:szCs w:val="20"/>
              </w:rPr>
            </w:pPr>
          </w:p>
        </w:tc>
        <w:tc>
          <w:tcPr>
            <w:tcW w:w="2268" w:type="dxa"/>
            <w:shd w:val="clear" w:color="auto" w:fill="auto"/>
          </w:tcPr>
          <w:p w14:paraId="4B836538" w14:textId="77777777" w:rsidR="00724A59" w:rsidRPr="0092335E" w:rsidRDefault="00724A59" w:rsidP="00E34020">
            <w:pPr>
              <w:ind w:firstLine="0"/>
              <w:jc w:val="left"/>
              <w:rPr>
                <w:sz w:val="20"/>
                <w:szCs w:val="20"/>
              </w:rPr>
            </w:pPr>
            <w:r w:rsidRPr="0092335E">
              <w:rPr>
                <w:sz w:val="20"/>
                <w:szCs w:val="20"/>
              </w:rPr>
              <w:t>None</w:t>
            </w:r>
          </w:p>
        </w:tc>
        <w:tc>
          <w:tcPr>
            <w:tcW w:w="1417" w:type="dxa"/>
          </w:tcPr>
          <w:p w14:paraId="0ACEE0E0" w14:textId="77777777" w:rsidR="00724A59" w:rsidRPr="0092335E" w:rsidRDefault="00724A59" w:rsidP="00E34020">
            <w:pPr>
              <w:ind w:firstLine="0"/>
              <w:jc w:val="left"/>
              <w:rPr>
                <w:sz w:val="20"/>
                <w:szCs w:val="20"/>
              </w:rPr>
            </w:pPr>
          </w:p>
        </w:tc>
        <w:tc>
          <w:tcPr>
            <w:tcW w:w="1323" w:type="dxa"/>
          </w:tcPr>
          <w:p w14:paraId="3D95A873" w14:textId="77777777" w:rsidR="00724A59" w:rsidRPr="0092335E" w:rsidRDefault="00724A59" w:rsidP="00E34020">
            <w:pPr>
              <w:ind w:firstLine="0"/>
              <w:jc w:val="left"/>
              <w:rPr>
                <w:sz w:val="20"/>
                <w:szCs w:val="20"/>
              </w:rPr>
            </w:pPr>
            <w:r w:rsidRPr="0092335E">
              <w:rPr>
                <w:sz w:val="20"/>
                <w:szCs w:val="20"/>
              </w:rPr>
              <w:t>4</w:t>
            </w:r>
          </w:p>
        </w:tc>
      </w:tr>
      <w:tr w:rsidR="00724A59" w:rsidRPr="0092335E" w14:paraId="337477D3" w14:textId="77777777" w:rsidTr="00D63EDB">
        <w:tc>
          <w:tcPr>
            <w:tcW w:w="1956" w:type="dxa"/>
            <w:shd w:val="clear" w:color="auto" w:fill="auto"/>
          </w:tcPr>
          <w:p w14:paraId="18E1C8CB" w14:textId="3B331158" w:rsidR="00724A59" w:rsidRPr="0092335E" w:rsidRDefault="00724A59" w:rsidP="00E34020">
            <w:pPr>
              <w:ind w:firstLine="0"/>
              <w:jc w:val="left"/>
              <w:rPr>
                <w:sz w:val="20"/>
                <w:szCs w:val="20"/>
              </w:rPr>
            </w:pPr>
            <w:r>
              <w:rPr>
                <w:sz w:val="20"/>
                <w:szCs w:val="20"/>
              </w:rPr>
              <w:t>Ibuprofen</w:t>
            </w:r>
            <w:r w:rsidR="00847E8F">
              <w:rPr>
                <w:sz w:val="20"/>
                <w:szCs w:val="20"/>
              </w:rPr>
              <w:t>*</w:t>
            </w:r>
          </w:p>
        </w:tc>
        <w:tc>
          <w:tcPr>
            <w:tcW w:w="1554" w:type="dxa"/>
          </w:tcPr>
          <w:p w14:paraId="28E0CD98" w14:textId="77777777" w:rsidR="00724A59" w:rsidRPr="0092335E" w:rsidRDefault="00724A59" w:rsidP="00E34020">
            <w:pPr>
              <w:ind w:firstLine="0"/>
              <w:jc w:val="left"/>
              <w:rPr>
                <w:sz w:val="20"/>
                <w:szCs w:val="20"/>
              </w:rPr>
            </w:pPr>
            <w:r w:rsidRPr="0092335E">
              <w:rPr>
                <w:sz w:val="20"/>
                <w:szCs w:val="20"/>
              </w:rPr>
              <w:t xml:space="preserve">571.7 West pipe </w:t>
            </w:r>
            <w:r>
              <w:rPr>
                <w:sz w:val="20"/>
                <w:szCs w:val="20"/>
              </w:rPr>
              <w:t>o</w:t>
            </w:r>
            <w:r w:rsidRPr="0092335E">
              <w:rPr>
                <w:sz w:val="20"/>
                <w:szCs w:val="20"/>
              </w:rPr>
              <w:t>utlet</w:t>
            </w:r>
          </w:p>
        </w:tc>
        <w:tc>
          <w:tcPr>
            <w:tcW w:w="1701" w:type="dxa"/>
          </w:tcPr>
          <w:p w14:paraId="533BFC63" w14:textId="77777777" w:rsidR="00724A59" w:rsidRPr="0092335E" w:rsidRDefault="00724A59" w:rsidP="00E34020">
            <w:pPr>
              <w:ind w:firstLine="0"/>
              <w:jc w:val="left"/>
              <w:rPr>
                <w:sz w:val="20"/>
                <w:szCs w:val="20"/>
              </w:rPr>
            </w:pPr>
            <w:r>
              <w:rPr>
                <w:sz w:val="20"/>
                <w:szCs w:val="20"/>
              </w:rPr>
              <w:t>n.d.</w:t>
            </w:r>
          </w:p>
        </w:tc>
        <w:tc>
          <w:tcPr>
            <w:tcW w:w="2268" w:type="dxa"/>
            <w:shd w:val="clear" w:color="auto" w:fill="auto"/>
          </w:tcPr>
          <w:p w14:paraId="3F4E3656" w14:textId="77777777" w:rsidR="00724A59" w:rsidRPr="0092335E" w:rsidRDefault="00724A59" w:rsidP="00E34020">
            <w:pPr>
              <w:ind w:firstLine="0"/>
              <w:jc w:val="left"/>
              <w:rPr>
                <w:sz w:val="20"/>
                <w:szCs w:val="20"/>
              </w:rPr>
            </w:pPr>
            <w:r w:rsidRPr="0092335E">
              <w:rPr>
                <w:sz w:val="20"/>
                <w:szCs w:val="20"/>
              </w:rPr>
              <w:t>None</w:t>
            </w:r>
          </w:p>
        </w:tc>
        <w:tc>
          <w:tcPr>
            <w:tcW w:w="1417" w:type="dxa"/>
          </w:tcPr>
          <w:p w14:paraId="368748F3" w14:textId="77777777" w:rsidR="00724A59" w:rsidRPr="0092335E" w:rsidRDefault="00724A59" w:rsidP="00E34020">
            <w:pPr>
              <w:ind w:firstLine="0"/>
              <w:jc w:val="left"/>
              <w:rPr>
                <w:sz w:val="20"/>
                <w:szCs w:val="20"/>
              </w:rPr>
            </w:pPr>
          </w:p>
        </w:tc>
        <w:tc>
          <w:tcPr>
            <w:tcW w:w="1323" w:type="dxa"/>
          </w:tcPr>
          <w:p w14:paraId="7F066598" w14:textId="77777777" w:rsidR="00724A59" w:rsidRPr="0092335E" w:rsidRDefault="00724A59" w:rsidP="00E34020">
            <w:pPr>
              <w:ind w:firstLine="0"/>
              <w:jc w:val="left"/>
              <w:rPr>
                <w:sz w:val="20"/>
                <w:szCs w:val="20"/>
              </w:rPr>
            </w:pPr>
            <w:r w:rsidRPr="0092335E">
              <w:rPr>
                <w:sz w:val="20"/>
                <w:szCs w:val="20"/>
              </w:rPr>
              <w:t>7</w:t>
            </w:r>
          </w:p>
        </w:tc>
      </w:tr>
      <w:tr w:rsidR="00724A59" w:rsidRPr="0092335E" w14:paraId="099A1EE4" w14:textId="77777777" w:rsidTr="00D63EDB">
        <w:tc>
          <w:tcPr>
            <w:tcW w:w="1956" w:type="dxa"/>
          </w:tcPr>
          <w:p w14:paraId="16259A05" w14:textId="77777777" w:rsidR="00724A59" w:rsidRPr="0092335E" w:rsidRDefault="00724A59" w:rsidP="00E34020">
            <w:pPr>
              <w:ind w:firstLine="0"/>
              <w:jc w:val="left"/>
              <w:rPr>
                <w:sz w:val="20"/>
                <w:szCs w:val="20"/>
              </w:rPr>
            </w:pPr>
            <w:r w:rsidRPr="0092335E">
              <w:rPr>
                <w:sz w:val="20"/>
                <w:szCs w:val="20"/>
              </w:rPr>
              <w:t>Imidacloprid</w:t>
            </w:r>
            <w:r>
              <w:rPr>
                <w:sz w:val="20"/>
                <w:szCs w:val="20"/>
              </w:rPr>
              <w:t xml:space="preserve"> </w:t>
            </w:r>
          </w:p>
        </w:tc>
        <w:tc>
          <w:tcPr>
            <w:tcW w:w="1554" w:type="dxa"/>
          </w:tcPr>
          <w:p w14:paraId="3B92666B" w14:textId="44DE9F71" w:rsidR="00724A59" w:rsidRPr="0092335E" w:rsidRDefault="00724A59" w:rsidP="00E34020">
            <w:pPr>
              <w:ind w:firstLine="0"/>
              <w:jc w:val="left"/>
              <w:rPr>
                <w:sz w:val="20"/>
                <w:szCs w:val="20"/>
              </w:rPr>
            </w:pPr>
            <w:r w:rsidRPr="0092335E">
              <w:rPr>
                <w:sz w:val="20"/>
                <w:szCs w:val="20"/>
              </w:rPr>
              <w:t>10621.2</w:t>
            </w:r>
            <w:r w:rsidR="00847E8F">
              <w:rPr>
                <w:sz w:val="20"/>
                <w:szCs w:val="20"/>
                <w:vertAlign w:val="superscript"/>
              </w:rPr>
              <w:t>#</w:t>
            </w:r>
            <w:r w:rsidRPr="0092335E">
              <w:rPr>
                <w:sz w:val="20"/>
                <w:szCs w:val="20"/>
              </w:rPr>
              <w:t xml:space="preserve"> </w:t>
            </w:r>
            <w:r>
              <w:rPr>
                <w:sz w:val="20"/>
                <w:szCs w:val="20"/>
              </w:rPr>
              <w:t>West field o</w:t>
            </w:r>
            <w:r w:rsidRPr="0092335E">
              <w:rPr>
                <w:sz w:val="20"/>
                <w:szCs w:val="20"/>
              </w:rPr>
              <w:t xml:space="preserve">nion </w:t>
            </w:r>
            <w:r>
              <w:rPr>
                <w:sz w:val="20"/>
                <w:szCs w:val="20"/>
              </w:rPr>
              <w:t>runoff</w:t>
            </w:r>
          </w:p>
        </w:tc>
        <w:tc>
          <w:tcPr>
            <w:tcW w:w="1701" w:type="dxa"/>
          </w:tcPr>
          <w:p w14:paraId="7A6FDDFA" w14:textId="77777777" w:rsidR="00724A59" w:rsidRPr="0092335E" w:rsidRDefault="00724A59" w:rsidP="00E34020">
            <w:pPr>
              <w:ind w:firstLine="0"/>
              <w:jc w:val="left"/>
              <w:rPr>
                <w:sz w:val="20"/>
                <w:szCs w:val="20"/>
              </w:rPr>
            </w:pPr>
            <w:r w:rsidRPr="0092335E">
              <w:rPr>
                <w:sz w:val="20"/>
                <w:szCs w:val="20"/>
              </w:rPr>
              <w:t>66.97</w:t>
            </w:r>
          </w:p>
        </w:tc>
        <w:tc>
          <w:tcPr>
            <w:tcW w:w="2268" w:type="dxa"/>
            <w:shd w:val="clear" w:color="auto" w:fill="auto"/>
          </w:tcPr>
          <w:p w14:paraId="30A3A81F" w14:textId="77777777" w:rsidR="00724A59" w:rsidRPr="0092335E" w:rsidRDefault="00724A59" w:rsidP="00E34020">
            <w:pPr>
              <w:ind w:firstLine="0"/>
              <w:jc w:val="left"/>
              <w:rPr>
                <w:sz w:val="20"/>
                <w:szCs w:val="20"/>
              </w:rPr>
            </w:pPr>
            <w:r w:rsidRPr="0092335E">
              <w:rPr>
                <w:sz w:val="20"/>
                <w:szCs w:val="20"/>
              </w:rPr>
              <w:t>All piezometers</w:t>
            </w:r>
          </w:p>
          <w:p w14:paraId="1175811C" w14:textId="77777777" w:rsidR="00724A59" w:rsidRPr="0092335E" w:rsidRDefault="00724A59" w:rsidP="00E34020">
            <w:pPr>
              <w:ind w:firstLine="0"/>
              <w:jc w:val="left"/>
              <w:rPr>
                <w:sz w:val="20"/>
                <w:szCs w:val="20"/>
              </w:rPr>
            </w:pPr>
            <w:r w:rsidRPr="0092335E">
              <w:rPr>
                <w:sz w:val="20"/>
                <w:szCs w:val="20"/>
              </w:rPr>
              <w:t xml:space="preserve">15.28 </w:t>
            </w:r>
            <w:r>
              <w:rPr>
                <w:sz w:val="20"/>
                <w:szCs w:val="20"/>
              </w:rPr>
              <w:t>ED, WD</w:t>
            </w:r>
          </w:p>
        </w:tc>
        <w:tc>
          <w:tcPr>
            <w:tcW w:w="1417" w:type="dxa"/>
          </w:tcPr>
          <w:p w14:paraId="63E6CC76" w14:textId="77777777" w:rsidR="00724A59" w:rsidRPr="0092335E" w:rsidRDefault="00724A59" w:rsidP="00E34020">
            <w:pPr>
              <w:ind w:firstLine="0"/>
              <w:jc w:val="left"/>
              <w:rPr>
                <w:sz w:val="20"/>
                <w:szCs w:val="20"/>
              </w:rPr>
            </w:pPr>
          </w:p>
        </w:tc>
        <w:tc>
          <w:tcPr>
            <w:tcW w:w="1323" w:type="dxa"/>
          </w:tcPr>
          <w:p w14:paraId="283EBB09" w14:textId="77777777" w:rsidR="00724A59" w:rsidRPr="0092335E" w:rsidRDefault="00724A59" w:rsidP="00E34020">
            <w:pPr>
              <w:ind w:firstLine="0"/>
              <w:jc w:val="left"/>
              <w:rPr>
                <w:sz w:val="20"/>
                <w:szCs w:val="20"/>
              </w:rPr>
            </w:pPr>
            <w:r w:rsidRPr="0092335E">
              <w:rPr>
                <w:sz w:val="20"/>
                <w:szCs w:val="20"/>
              </w:rPr>
              <w:t>44</w:t>
            </w:r>
          </w:p>
        </w:tc>
      </w:tr>
      <w:tr w:rsidR="00724A59" w:rsidRPr="0092335E" w14:paraId="1B13C437" w14:textId="77777777" w:rsidTr="00D63EDB">
        <w:tc>
          <w:tcPr>
            <w:tcW w:w="1956" w:type="dxa"/>
          </w:tcPr>
          <w:p w14:paraId="789FC367" w14:textId="77777777" w:rsidR="00724A59" w:rsidRPr="0092335E" w:rsidRDefault="00724A59" w:rsidP="00E34020">
            <w:pPr>
              <w:ind w:firstLine="0"/>
              <w:jc w:val="left"/>
              <w:rPr>
                <w:sz w:val="20"/>
                <w:szCs w:val="20"/>
              </w:rPr>
            </w:pPr>
            <w:proofErr w:type="spellStart"/>
            <w:r w:rsidRPr="0092335E">
              <w:rPr>
                <w:sz w:val="20"/>
                <w:szCs w:val="20"/>
              </w:rPr>
              <w:t>Indaziflam</w:t>
            </w:r>
            <w:proofErr w:type="spellEnd"/>
          </w:p>
        </w:tc>
        <w:tc>
          <w:tcPr>
            <w:tcW w:w="1554" w:type="dxa"/>
          </w:tcPr>
          <w:p w14:paraId="24183790" w14:textId="77777777" w:rsidR="00724A59" w:rsidRDefault="00724A59" w:rsidP="00E34020">
            <w:pPr>
              <w:ind w:firstLine="0"/>
              <w:jc w:val="left"/>
              <w:rPr>
                <w:sz w:val="20"/>
                <w:szCs w:val="20"/>
              </w:rPr>
            </w:pPr>
            <w:r w:rsidRPr="0092335E">
              <w:rPr>
                <w:sz w:val="20"/>
                <w:szCs w:val="20"/>
              </w:rPr>
              <w:t>1.21</w:t>
            </w:r>
          </w:p>
          <w:p w14:paraId="50184D94" w14:textId="77777777" w:rsidR="00724A59" w:rsidRPr="0092335E" w:rsidRDefault="00724A59" w:rsidP="00E34020">
            <w:pPr>
              <w:ind w:firstLine="0"/>
              <w:jc w:val="left"/>
              <w:rPr>
                <w:sz w:val="20"/>
                <w:szCs w:val="20"/>
              </w:rPr>
            </w:pPr>
            <w:r>
              <w:rPr>
                <w:sz w:val="20"/>
                <w:szCs w:val="20"/>
              </w:rPr>
              <w:t xml:space="preserve">East primary channel </w:t>
            </w:r>
          </w:p>
        </w:tc>
        <w:tc>
          <w:tcPr>
            <w:tcW w:w="1701" w:type="dxa"/>
          </w:tcPr>
          <w:p w14:paraId="4F64FE6E" w14:textId="77777777" w:rsidR="00724A59" w:rsidRPr="0092335E" w:rsidRDefault="00724A59" w:rsidP="00E34020">
            <w:pPr>
              <w:ind w:firstLine="0"/>
              <w:jc w:val="left"/>
              <w:rPr>
                <w:sz w:val="20"/>
                <w:szCs w:val="20"/>
              </w:rPr>
            </w:pPr>
            <w:r w:rsidRPr="0092335E">
              <w:rPr>
                <w:sz w:val="20"/>
                <w:szCs w:val="20"/>
              </w:rPr>
              <w:t>n.d.</w:t>
            </w:r>
          </w:p>
        </w:tc>
        <w:tc>
          <w:tcPr>
            <w:tcW w:w="2268" w:type="dxa"/>
            <w:shd w:val="clear" w:color="auto" w:fill="auto"/>
          </w:tcPr>
          <w:p w14:paraId="7081AFBA" w14:textId="77777777" w:rsidR="00724A59" w:rsidRPr="0092335E" w:rsidRDefault="00724A59" w:rsidP="00E34020">
            <w:pPr>
              <w:ind w:firstLine="0"/>
              <w:jc w:val="left"/>
              <w:rPr>
                <w:sz w:val="20"/>
                <w:szCs w:val="20"/>
              </w:rPr>
            </w:pPr>
            <w:r w:rsidRPr="0092335E">
              <w:rPr>
                <w:sz w:val="20"/>
                <w:szCs w:val="20"/>
              </w:rPr>
              <w:t>None</w:t>
            </w:r>
          </w:p>
          <w:p w14:paraId="3A3F76BF" w14:textId="77777777" w:rsidR="00724A59" w:rsidRPr="0092335E" w:rsidRDefault="00724A59" w:rsidP="00E34020">
            <w:pPr>
              <w:ind w:firstLine="0"/>
              <w:jc w:val="left"/>
              <w:rPr>
                <w:sz w:val="20"/>
                <w:szCs w:val="20"/>
              </w:rPr>
            </w:pPr>
          </w:p>
        </w:tc>
        <w:tc>
          <w:tcPr>
            <w:tcW w:w="1417" w:type="dxa"/>
          </w:tcPr>
          <w:p w14:paraId="2FBB40C0" w14:textId="77777777" w:rsidR="00724A59" w:rsidRPr="0092335E" w:rsidRDefault="00724A59" w:rsidP="00E34020">
            <w:pPr>
              <w:ind w:firstLine="0"/>
              <w:jc w:val="left"/>
              <w:rPr>
                <w:sz w:val="20"/>
                <w:szCs w:val="20"/>
              </w:rPr>
            </w:pPr>
          </w:p>
        </w:tc>
        <w:tc>
          <w:tcPr>
            <w:tcW w:w="1323" w:type="dxa"/>
          </w:tcPr>
          <w:p w14:paraId="3DAFC48A" w14:textId="77777777" w:rsidR="00724A59" w:rsidRPr="0092335E" w:rsidRDefault="00724A59" w:rsidP="00E34020">
            <w:pPr>
              <w:ind w:firstLine="0"/>
              <w:jc w:val="left"/>
              <w:rPr>
                <w:sz w:val="20"/>
                <w:szCs w:val="20"/>
              </w:rPr>
            </w:pPr>
            <w:r w:rsidRPr="0092335E">
              <w:rPr>
                <w:sz w:val="20"/>
                <w:szCs w:val="20"/>
              </w:rPr>
              <w:t>2</w:t>
            </w:r>
          </w:p>
        </w:tc>
      </w:tr>
      <w:tr w:rsidR="00724A59" w:rsidRPr="0092335E" w14:paraId="1489D1C9" w14:textId="77777777" w:rsidTr="00D63EDB">
        <w:tc>
          <w:tcPr>
            <w:tcW w:w="1956" w:type="dxa"/>
          </w:tcPr>
          <w:p w14:paraId="605B42E7" w14:textId="312D3875" w:rsidR="00724A59" w:rsidRPr="0092335E" w:rsidRDefault="00724A59" w:rsidP="00E34020">
            <w:pPr>
              <w:ind w:firstLine="0"/>
              <w:jc w:val="left"/>
              <w:rPr>
                <w:sz w:val="20"/>
                <w:szCs w:val="20"/>
              </w:rPr>
            </w:pPr>
            <w:r w:rsidRPr="0092335E">
              <w:rPr>
                <w:sz w:val="20"/>
                <w:szCs w:val="20"/>
              </w:rPr>
              <w:t>Lamotrigine</w:t>
            </w:r>
            <w:r w:rsidR="00847E8F">
              <w:rPr>
                <w:sz w:val="20"/>
                <w:szCs w:val="20"/>
              </w:rPr>
              <w:t>*</w:t>
            </w:r>
          </w:p>
        </w:tc>
        <w:tc>
          <w:tcPr>
            <w:tcW w:w="1554" w:type="dxa"/>
          </w:tcPr>
          <w:p w14:paraId="2822785A" w14:textId="77777777" w:rsidR="00724A59" w:rsidRPr="0092335E" w:rsidRDefault="00724A59" w:rsidP="00E34020">
            <w:pPr>
              <w:ind w:firstLine="0"/>
              <w:jc w:val="left"/>
              <w:rPr>
                <w:sz w:val="20"/>
                <w:szCs w:val="20"/>
              </w:rPr>
            </w:pPr>
            <w:r w:rsidRPr="0092335E">
              <w:rPr>
                <w:sz w:val="20"/>
                <w:szCs w:val="20"/>
              </w:rPr>
              <w:t xml:space="preserve">130 </w:t>
            </w:r>
          </w:p>
          <w:p w14:paraId="4D6FE5C4" w14:textId="77777777" w:rsidR="00724A59" w:rsidRPr="0092335E" w:rsidRDefault="00724A59" w:rsidP="00E34020">
            <w:pPr>
              <w:ind w:firstLine="0"/>
              <w:jc w:val="left"/>
              <w:rPr>
                <w:sz w:val="20"/>
                <w:szCs w:val="20"/>
              </w:rPr>
            </w:pPr>
            <w:r w:rsidRPr="0092335E">
              <w:rPr>
                <w:sz w:val="20"/>
                <w:szCs w:val="20"/>
              </w:rPr>
              <w:t>West manhole</w:t>
            </w:r>
          </w:p>
        </w:tc>
        <w:tc>
          <w:tcPr>
            <w:tcW w:w="1701" w:type="dxa"/>
          </w:tcPr>
          <w:p w14:paraId="58CE7E92" w14:textId="77777777" w:rsidR="00724A59" w:rsidRPr="0092335E" w:rsidRDefault="00724A59" w:rsidP="00E34020">
            <w:pPr>
              <w:ind w:firstLine="0"/>
              <w:jc w:val="left"/>
              <w:rPr>
                <w:sz w:val="20"/>
                <w:szCs w:val="20"/>
              </w:rPr>
            </w:pPr>
            <w:r w:rsidRPr="0092335E">
              <w:rPr>
                <w:sz w:val="20"/>
                <w:szCs w:val="20"/>
              </w:rPr>
              <w:t>79.23</w:t>
            </w:r>
          </w:p>
        </w:tc>
        <w:tc>
          <w:tcPr>
            <w:tcW w:w="2268" w:type="dxa"/>
            <w:shd w:val="clear" w:color="auto" w:fill="auto"/>
          </w:tcPr>
          <w:p w14:paraId="04DA963D" w14:textId="77777777" w:rsidR="00724A59" w:rsidRPr="0092335E" w:rsidRDefault="00724A59" w:rsidP="00E34020">
            <w:pPr>
              <w:ind w:firstLine="0"/>
              <w:jc w:val="left"/>
              <w:rPr>
                <w:sz w:val="20"/>
                <w:szCs w:val="20"/>
              </w:rPr>
            </w:pPr>
            <w:r w:rsidRPr="0092335E">
              <w:rPr>
                <w:sz w:val="20"/>
                <w:szCs w:val="20"/>
              </w:rPr>
              <w:t>East and West shallow piezometers</w:t>
            </w:r>
            <w:r>
              <w:rPr>
                <w:sz w:val="20"/>
                <w:szCs w:val="20"/>
              </w:rPr>
              <w:t xml:space="preserve"> 11.11 WS</w:t>
            </w:r>
          </w:p>
        </w:tc>
        <w:tc>
          <w:tcPr>
            <w:tcW w:w="1417" w:type="dxa"/>
          </w:tcPr>
          <w:p w14:paraId="50C2448D" w14:textId="77777777" w:rsidR="00724A59" w:rsidRPr="0092335E" w:rsidRDefault="00724A59" w:rsidP="00E34020">
            <w:pPr>
              <w:ind w:firstLine="0"/>
              <w:jc w:val="left"/>
              <w:rPr>
                <w:sz w:val="20"/>
                <w:szCs w:val="20"/>
              </w:rPr>
            </w:pPr>
          </w:p>
        </w:tc>
        <w:tc>
          <w:tcPr>
            <w:tcW w:w="1323" w:type="dxa"/>
          </w:tcPr>
          <w:p w14:paraId="47CCBD5F" w14:textId="77777777" w:rsidR="00724A59" w:rsidRPr="0092335E" w:rsidRDefault="00724A59" w:rsidP="00E34020">
            <w:pPr>
              <w:ind w:firstLine="0"/>
              <w:jc w:val="left"/>
              <w:rPr>
                <w:sz w:val="20"/>
                <w:szCs w:val="20"/>
              </w:rPr>
            </w:pPr>
            <w:r w:rsidRPr="0092335E">
              <w:rPr>
                <w:sz w:val="20"/>
                <w:szCs w:val="20"/>
              </w:rPr>
              <w:t>42</w:t>
            </w:r>
          </w:p>
        </w:tc>
      </w:tr>
      <w:tr w:rsidR="00724A59" w:rsidRPr="0092335E" w14:paraId="41339371" w14:textId="77777777" w:rsidTr="00D63EDB">
        <w:tc>
          <w:tcPr>
            <w:tcW w:w="1956" w:type="dxa"/>
          </w:tcPr>
          <w:p w14:paraId="0641D18F" w14:textId="77777777" w:rsidR="00724A59" w:rsidRPr="0092335E" w:rsidRDefault="00724A59" w:rsidP="00E34020">
            <w:pPr>
              <w:ind w:firstLine="0"/>
              <w:jc w:val="left"/>
              <w:rPr>
                <w:sz w:val="20"/>
                <w:szCs w:val="20"/>
              </w:rPr>
            </w:pPr>
            <w:proofErr w:type="spellStart"/>
            <w:r w:rsidRPr="0092335E">
              <w:rPr>
                <w:sz w:val="20"/>
                <w:szCs w:val="20"/>
              </w:rPr>
              <w:t>Metalaxyl</w:t>
            </w:r>
            <w:proofErr w:type="spellEnd"/>
          </w:p>
        </w:tc>
        <w:tc>
          <w:tcPr>
            <w:tcW w:w="1554" w:type="dxa"/>
          </w:tcPr>
          <w:p w14:paraId="2610FDA5" w14:textId="77777777" w:rsidR="00724A59" w:rsidRPr="0092335E" w:rsidRDefault="00724A59" w:rsidP="00E34020">
            <w:pPr>
              <w:ind w:firstLine="0"/>
              <w:jc w:val="left"/>
              <w:rPr>
                <w:sz w:val="20"/>
                <w:szCs w:val="20"/>
              </w:rPr>
            </w:pPr>
            <w:r>
              <w:rPr>
                <w:sz w:val="20"/>
                <w:szCs w:val="20"/>
              </w:rPr>
              <w:t>36.98</w:t>
            </w:r>
            <w:r w:rsidRPr="0092335E">
              <w:rPr>
                <w:sz w:val="20"/>
                <w:szCs w:val="20"/>
              </w:rPr>
              <w:t xml:space="preserve"> East field </w:t>
            </w:r>
            <w:r>
              <w:rPr>
                <w:sz w:val="20"/>
                <w:szCs w:val="20"/>
              </w:rPr>
              <w:t>s</w:t>
            </w:r>
            <w:r w:rsidRPr="0092335E">
              <w:rPr>
                <w:sz w:val="20"/>
                <w:szCs w:val="20"/>
              </w:rPr>
              <w:t xml:space="preserve">econdary </w:t>
            </w:r>
            <w:r>
              <w:rPr>
                <w:sz w:val="20"/>
                <w:szCs w:val="20"/>
              </w:rPr>
              <w:t>channel</w:t>
            </w:r>
            <w:r w:rsidRPr="0092335E">
              <w:rPr>
                <w:sz w:val="20"/>
                <w:szCs w:val="20"/>
              </w:rPr>
              <w:t xml:space="preserve"> </w:t>
            </w:r>
          </w:p>
        </w:tc>
        <w:tc>
          <w:tcPr>
            <w:tcW w:w="1701" w:type="dxa"/>
          </w:tcPr>
          <w:p w14:paraId="74DF5A3C" w14:textId="77777777" w:rsidR="00724A59" w:rsidRPr="0092335E" w:rsidRDefault="00724A59" w:rsidP="00E34020">
            <w:pPr>
              <w:ind w:firstLine="0"/>
              <w:jc w:val="left"/>
              <w:rPr>
                <w:sz w:val="20"/>
                <w:szCs w:val="20"/>
              </w:rPr>
            </w:pPr>
            <w:r w:rsidRPr="0092335E">
              <w:rPr>
                <w:sz w:val="20"/>
                <w:szCs w:val="20"/>
              </w:rPr>
              <w:t>7.2</w:t>
            </w:r>
          </w:p>
          <w:p w14:paraId="3795B1F3" w14:textId="77777777" w:rsidR="00724A59" w:rsidRPr="0092335E" w:rsidRDefault="00724A59" w:rsidP="00E34020">
            <w:pPr>
              <w:ind w:firstLine="0"/>
              <w:jc w:val="left"/>
              <w:rPr>
                <w:sz w:val="20"/>
                <w:szCs w:val="20"/>
              </w:rPr>
            </w:pPr>
          </w:p>
        </w:tc>
        <w:tc>
          <w:tcPr>
            <w:tcW w:w="2268" w:type="dxa"/>
            <w:shd w:val="clear" w:color="auto" w:fill="auto"/>
          </w:tcPr>
          <w:p w14:paraId="04D87E63" w14:textId="77777777" w:rsidR="00724A59" w:rsidRPr="0092335E" w:rsidRDefault="00724A59" w:rsidP="00E34020">
            <w:pPr>
              <w:ind w:firstLine="0"/>
              <w:jc w:val="left"/>
              <w:rPr>
                <w:sz w:val="20"/>
                <w:szCs w:val="20"/>
              </w:rPr>
            </w:pPr>
            <w:r w:rsidRPr="0092335E">
              <w:rPr>
                <w:sz w:val="20"/>
                <w:szCs w:val="20"/>
              </w:rPr>
              <w:t>All piezometers</w:t>
            </w:r>
          </w:p>
          <w:p w14:paraId="00755DE8" w14:textId="77777777" w:rsidR="00724A59" w:rsidRPr="0092335E" w:rsidRDefault="00724A59" w:rsidP="00E34020">
            <w:pPr>
              <w:ind w:firstLine="0"/>
              <w:jc w:val="left"/>
              <w:rPr>
                <w:sz w:val="20"/>
                <w:szCs w:val="20"/>
              </w:rPr>
            </w:pPr>
            <w:r w:rsidRPr="0092335E">
              <w:rPr>
                <w:sz w:val="20"/>
                <w:szCs w:val="20"/>
              </w:rPr>
              <w:t xml:space="preserve">1.44 WD </w:t>
            </w:r>
          </w:p>
        </w:tc>
        <w:tc>
          <w:tcPr>
            <w:tcW w:w="1417" w:type="dxa"/>
          </w:tcPr>
          <w:p w14:paraId="31A03AC4" w14:textId="77777777" w:rsidR="00724A59" w:rsidRPr="0092335E" w:rsidRDefault="00724A59" w:rsidP="00E34020">
            <w:pPr>
              <w:ind w:firstLine="0"/>
              <w:jc w:val="left"/>
              <w:rPr>
                <w:sz w:val="20"/>
                <w:szCs w:val="20"/>
              </w:rPr>
            </w:pPr>
          </w:p>
        </w:tc>
        <w:tc>
          <w:tcPr>
            <w:tcW w:w="1323" w:type="dxa"/>
          </w:tcPr>
          <w:p w14:paraId="6AFB2E7E" w14:textId="77777777" w:rsidR="00724A59" w:rsidRPr="0092335E" w:rsidRDefault="00724A59" w:rsidP="00E34020">
            <w:pPr>
              <w:ind w:firstLine="0"/>
              <w:jc w:val="left"/>
              <w:rPr>
                <w:sz w:val="20"/>
                <w:szCs w:val="20"/>
              </w:rPr>
            </w:pPr>
            <w:r w:rsidRPr="0092335E">
              <w:rPr>
                <w:sz w:val="20"/>
                <w:szCs w:val="20"/>
              </w:rPr>
              <w:t>62</w:t>
            </w:r>
          </w:p>
        </w:tc>
      </w:tr>
      <w:tr w:rsidR="00724A59" w:rsidRPr="0092335E" w14:paraId="617C8D4C" w14:textId="77777777" w:rsidTr="00D63EDB">
        <w:tc>
          <w:tcPr>
            <w:tcW w:w="1956" w:type="dxa"/>
          </w:tcPr>
          <w:p w14:paraId="72AC3B6D" w14:textId="77777777" w:rsidR="00724A59" w:rsidRPr="0092335E" w:rsidRDefault="00724A59" w:rsidP="00E34020">
            <w:pPr>
              <w:ind w:firstLine="0"/>
              <w:jc w:val="left"/>
              <w:rPr>
                <w:sz w:val="20"/>
                <w:szCs w:val="20"/>
              </w:rPr>
            </w:pPr>
            <w:r w:rsidRPr="00664E05">
              <w:rPr>
                <w:sz w:val="20"/>
                <w:szCs w:val="20"/>
              </w:rPr>
              <w:t>Metazachlor</w:t>
            </w:r>
            <w:r w:rsidRPr="00664E05">
              <w:rPr>
                <w:sz w:val="20"/>
                <w:szCs w:val="20"/>
              </w:rPr>
              <w:tab/>
            </w:r>
          </w:p>
        </w:tc>
        <w:tc>
          <w:tcPr>
            <w:tcW w:w="1554" w:type="dxa"/>
          </w:tcPr>
          <w:p w14:paraId="5470BB95" w14:textId="77777777" w:rsidR="00724A59" w:rsidRDefault="00724A59" w:rsidP="00E34020">
            <w:pPr>
              <w:ind w:firstLine="0"/>
              <w:jc w:val="left"/>
              <w:rPr>
                <w:sz w:val="20"/>
                <w:szCs w:val="20"/>
              </w:rPr>
            </w:pPr>
            <w:r>
              <w:rPr>
                <w:sz w:val="20"/>
                <w:szCs w:val="20"/>
              </w:rPr>
              <w:t>7.65 West pipe outlet</w:t>
            </w:r>
          </w:p>
        </w:tc>
        <w:tc>
          <w:tcPr>
            <w:tcW w:w="1701" w:type="dxa"/>
          </w:tcPr>
          <w:p w14:paraId="03D92E0E" w14:textId="77777777" w:rsidR="00724A59" w:rsidRPr="0092335E" w:rsidRDefault="00724A59" w:rsidP="00E34020">
            <w:pPr>
              <w:ind w:firstLine="0"/>
              <w:jc w:val="left"/>
              <w:rPr>
                <w:sz w:val="20"/>
                <w:szCs w:val="20"/>
              </w:rPr>
            </w:pPr>
            <w:r>
              <w:rPr>
                <w:sz w:val="20"/>
                <w:szCs w:val="20"/>
              </w:rPr>
              <w:t>n.d.</w:t>
            </w:r>
          </w:p>
        </w:tc>
        <w:tc>
          <w:tcPr>
            <w:tcW w:w="2268" w:type="dxa"/>
            <w:shd w:val="clear" w:color="auto" w:fill="auto"/>
          </w:tcPr>
          <w:p w14:paraId="3DC88A48" w14:textId="77777777" w:rsidR="00724A59" w:rsidRPr="0092335E" w:rsidRDefault="00724A59" w:rsidP="00E34020">
            <w:pPr>
              <w:ind w:firstLine="0"/>
              <w:jc w:val="left"/>
              <w:rPr>
                <w:sz w:val="20"/>
                <w:szCs w:val="20"/>
              </w:rPr>
            </w:pPr>
            <w:r>
              <w:rPr>
                <w:sz w:val="20"/>
                <w:szCs w:val="20"/>
              </w:rPr>
              <w:t>None</w:t>
            </w:r>
          </w:p>
        </w:tc>
        <w:tc>
          <w:tcPr>
            <w:tcW w:w="1417" w:type="dxa"/>
          </w:tcPr>
          <w:p w14:paraId="516DB2AA" w14:textId="77777777" w:rsidR="00724A59" w:rsidRPr="0092335E" w:rsidRDefault="00724A59" w:rsidP="00E34020">
            <w:pPr>
              <w:ind w:firstLine="0"/>
              <w:jc w:val="left"/>
              <w:rPr>
                <w:sz w:val="20"/>
                <w:szCs w:val="20"/>
              </w:rPr>
            </w:pPr>
          </w:p>
        </w:tc>
        <w:tc>
          <w:tcPr>
            <w:tcW w:w="1323" w:type="dxa"/>
          </w:tcPr>
          <w:p w14:paraId="786BFAAC" w14:textId="77777777" w:rsidR="00724A59" w:rsidRPr="0092335E" w:rsidRDefault="00724A59" w:rsidP="00E34020">
            <w:pPr>
              <w:ind w:firstLine="0"/>
              <w:jc w:val="left"/>
              <w:rPr>
                <w:sz w:val="20"/>
                <w:szCs w:val="20"/>
              </w:rPr>
            </w:pPr>
            <w:r>
              <w:rPr>
                <w:sz w:val="20"/>
                <w:szCs w:val="20"/>
              </w:rPr>
              <w:t>1</w:t>
            </w:r>
          </w:p>
        </w:tc>
      </w:tr>
      <w:tr w:rsidR="00724A59" w:rsidRPr="0092335E" w14:paraId="329145F0" w14:textId="77777777" w:rsidTr="00D63EDB">
        <w:tc>
          <w:tcPr>
            <w:tcW w:w="1956" w:type="dxa"/>
          </w:tcPr>
          <w:p w14:paraId="02457D59" w14:textId="77777777" w:rsidR="00724A59" w:rsidRPr="0092335E" w:rsidRDefault="00724A59" w:rsidP="00E34020">
            <w:pPr>
              <w:ind w:firstLine="0"/>
              <w:jc w:val="left"/>
              <w:rPr>
                <w:sz w:val="20"/>
                <w:szCs w:val="20"/>
              </w:rPr>
            </w:pPr>
            <w:r w:rsidRPr="0092335E">
              <w:rPr>
                <w:sz w:val="20"/>
                <w:szCs w:val="20"/>
              </w:rPr>
              <w:t>Methomyl</w:t>
            </w:r>
          </w:p>
        </w:tc>
        <w:tc>
          <w:tcPr>
            <w:tcW w:w="1554" w:type="dxa"/>
          </w:tcPr>
          <w:p w14:paraId="3EE65F8D" w14:textId="77777777" w:rsidR="00724A59" w:rsidRPr="0092335E" w:rsidRDefault="00724A59" w:rsidP="00E34020">
            <w:pPr>
              <w:ind w:firstLine="0"/>
              <w:jc w:val="left"/>
              <w:rPr>
                <w:sz w:val="20"/>
                <w:szCs w:val="20"/>
              </w:rPr>
            </w:pPr>
            <w:r w:rsidRPr="0092335E">
              <w:rPr>
                <w:sz w:val="20"/>
                <w:szCs w:val="20"/>
              </w:rPr>
              <w:t xml:space="preserve">3.91 West field onion </w:t>
            </w:r>
            <w:r>
              <w:rPr>
                <w:sz w:val="20"/>
                <w:szCs w:val="20"/>
              </w:rPr>
              <w:t>runoff</w:t>
            </w:r>
          </w:p>
        </w:tc>
        <w:tc>
          <w:tcPr>
            <w:tcW w:w="1701" w:type="dxa"/>
          </w:tcPr>
          <w:p w14:paraId="26EC821D" w14:textId="77777777" w:rsidR="00724A59" w:rsidRPr="0092335E" w:rsidRDefault="00724A59" w:rsidP="00E34020">
            <w:pPr>
              <w:ind w:firstLine="0"/>
              <w:jc w:val="left"/>
              <w:rPr>
                <w:sz w:val="20"/>
                <w:szCs w:val="20"/>
              </w:rPr>
            </w:pPr>
            <w:r w:rsidRPr="0092335E">
              <w:rPr>
                <w:sz w:val="20"/>
                <w:szCs w:val="20"/>
              </w:rPr>
              <w:t>n.d.</w:t>
            </w:r>
          </w:p>
        </w:tc>
        <w:tc>
          <w:tcPr>
            <w:tcW w:w="2268" w:type="dxa"/>
            <w:shd w:val="clear" w:color="auto" w:fill="auto"/>
          </w:tcPr>
          <w:p w14:paraId="5A484D81" w14:textId="77777777" w:rsidR="00724A59" w:rsidRPr="0092335E" w:rsidRDefault="00724A59" w:rsidP="00E34020">
            <w:pPr>
              <w:ind w:firstLine="0"/>
              <w:jc w:val="left"/>
              <w:rPr>
                <w:sz w:val="20"/>
                <w:szCs w:val="20"/>
              </w:rPr>
            </w:pPr>
            <w:r w:rsidRPr="0092335E">
              <w:rPr>
                <w:sz w:val="20"/>
                <w:szCs w:val="20"/>
              </w:rPr>
              <w:t>None</w:t>
            </w:r>
          </w:p>
        </w:tc>
        <w:tc>
          <w:tcPr>
            <w:tcW w:w="1417" w:type="dxa"/>
          </w:tcPr>
          <w:p w14:paraId="22D225D5" w14:textId="77777777" w:rsidR="00724A59" w:rsidRPr="0092335E" w:rsidRDefault="00724A59" w:rsidP="00E34020">
            <w:pPr>
              <w:ind w:firstLine="0"/>
              <w:jc w:val="left"/>
              <w:rPr>
                <w:sz w:val="20"/>
                <w:szCs w:val="20"/>
              </w:rPr>
            </w:pPr>
          </w:p>
        </w:tc>
        <w:tc>
          <w:tcPr>
            <w:tcW w:w="1323" w:type="dxa"/>
          </w:tcPr>
          <w:p w14:paraId="7302194B" w14:textId="77777777" w:rsidR="00724A59" w:rsidRPr="0092335E" w:rsidRDefault="00724A59" w:rsidP="00E34020">
            <w:pPr>
              <w:ind w:firstLine="0"/>
              <w:jc w:val="left"/>
              <w:rPr>
                <w:sz w:val="20"/>
                <w:szCs w:val="20"/>
              </w:rPr>
            </w:pPr>
            <w:r w:rsidRPr="0092335E">
              <w:rPr>
                <w:sz w:val="20"/>
                <w:szCs w:val="20"/>
              </w:rPr>
              <w:t>1</w:t>
            </w:r>
          </w:p>
        </w:tc>
      </w:tr>
      <w:tr w:rsidR="00724A59" w:rsidRPr="0092335E" w14:paraId="3FD67B6F" w14:textId="77777777" w:rsidTr="00D63EDB">
        <w:tc>
          <w:tcPr>
            <w:tcW w:w="1956" w:type="dxa"/>
          </w:tcPr>
          <w:p w14:paraId="0A34CD0D" w14:textId="77777777" w:rsidR="00724A59" w:rsidRPr="0092335E" w:rsidRDefault="00724A59" w:rsidP="00E34020">
            <w:pPr>
              <w:ind w:firstLine="0"/>
              <w:jc w:val="left"/>
              <w:rPr>
                <w:sz w:val="20"/>
                <w:szCs w:val="20"/>
              </w:rPr>
            </w:pPr>
            <w:proofErr w:type="spellStart"/>
            <w:r w:rsidRPr="0092335E">
              <w:rPr>
                <w:sz w:val="20"/>
                <w:szCs w:val="20"/>
              </w:rPr>
              <w:t>Methoxyfenozide</w:t>
            </w:r>
            <w:proofErr w:type="spellEnd"/>
          </w:p>
        </w:tc>
        <w:tc>
          <w:tcPr>
            <w:tcW w:w="1554" w:type="dxa"/>
          </w:tcPr>
          <w:p w14:paraId="26AB1C6E" w14:textId="117A3FC6" w:rsidR="00724A59" w:rsidRPr="0092335E" w:rsidRDefault="00724A59" w:rsidP="00E34020">
            <w:pPr>
              <w:ind w:firstLine="0"/>
              <w:jc w:val="left"/>
              <w:rPr>
                <w:sz w:val="20"/>
                <w:szCs w:val="20"/>
              </w:rPr>
            </w:pPr>
            <w:r>
              <w:rPr>
                <w:rFonts w:hint="cs"/>
                <w:sz w:val="20"/>
                <w:szCs w:val="20"/>
                <w:rtl/>
              </w:rPr>
              <w:t xml:space="preserve">971 </w:t>
            </w:r>
            <w:r>
              <w:rPr>
                <w:sz w:val="20"/>
                <w:szCs w:val="20"/>
              </w:rPr>
              <w:t xml:space="preserve"> </w:t>
            </w:r>
            <w:r w:rsidR="00426819">
              <w:rPr>
                <w:sz w:val="20"/>
                <w:szCs w:val="20"/>
              </w:rPr>
              <w:t>2</w:t>
            </w:r>
            <w:r w:rsidR="00426819" w:rsidRPr="00426819">
              <w:rPr>
                <w:sz w:val="20"/>
                <w:szCs w:val="20"/>
                <w:vertAlign w:val="superscript"/>
              </w:rPr>
              <w:t>nd</w:t>
            </w:r>
            <w:r>
              <w:rPr>
                <w:sz w:val="20"/>
                <w:szCs w:val="20"/>
              </w:rPr>
              <w:t xml:space="preserve"> West manhole</w:t>
            </w:r>
          </w:p>
        </w:tc>
        <w:tc>
          <w:tcPr>
            <w:tcW w:w="1701" w:type="dxa"/>
          </w:tcPr>
          <w:p w14:paraId="0D6E5DFD" w14:textId="77777777" w:rsidR="00724A59" w:rsidRPr="0092335E" w:rsidRDefault="00724A59" w:rsidP="00E34020">
            <w:pPr>
              <w:ind w:firstLine="0"/>
              <w:jc w:val="left"/>
              <w:rPr>
                <w:sz w:val="20"/>
                <w:szCs w:val="20"/>
              </w:rPr>
            </w:pPr>
            <w:r w:rsidRPr="0092335E">
              <w:rPr>
                <w:sz w:val="20"/>
                <w:szCs w:val="20"/>
              </w:rPr>
              <w:t>1379.8</w:t>
            </w:r>
          </w:p>
        </w:tc>
        <w:tc>
          <w:tcPr>
            <w:tcW w:w="2268" w:type="dxa"/>
            <w:shd w:val="clear" w:color="auto" w:fill="auto"/>
          </w:tcPr>
          <w:p w14:paraId="5E1864F6" w14:textId="77777777" w:rsidR="00724A59" w:rsidRPr="0092335E" w:rsidRDefault="00724A59" w:rsidP="00E34020">
            <w:pPr>
              <w:ind w:firstLine="0"/>
              <w:jc w:val="left"/>
              <w:rPr>
                <w:sz w:val="20"/>
                <w:szCs w:val="20"/>
              </w:rPr>
            </w:pPr>
            <w:r w:rsidRPr="0092335E">
              <w:rPr>
                <w:sz w:val="20"/>
                <w:szCs w:val="20"/>
              </w:rPr>
              <w:t>All piezometers</w:t>
            </w:r>
          </w:p>
          <w:p w14:paraId="68E61817" w14:textId="77777777" w:rsidR="00724A59" w:rsidRPr="0092335E" w:rsidRDefault="00724A59" w:rsidP="00E34020">
            <w:pPr>
              <w:ind w:firstLine="0"/>
              <w:jc w:val="left"/>
              <w:rPr>
                <w:sz w:val="20"/>
                <w:szCs w:val="20"/>
              </w:rPr>
            </w:pPr>
            <w:r w:rsidRPr="0092335E">
              <w:rPr>
                <w:sz w:val="20"/>
                <w:szCs w:val="20"/>
              </w:rPr>
              <w:t xml:space="preserve">5.64 </w:t>
            </w:r>
            <w:r>
              <w:rPr>
                <w:sz w:val="20"/>
                <w:szCs w:val="20"/>
              </w:rPr>
              <w:t>ES</w:t>
            </w:r>
          </w:p>
          <w:p w14:paraId="5E372BAE" w14:textId="77777777" w:rsidR="00724A59" w:rsidRPr="0092335E" w:rsidRDefault="00724A59" w:rsidP="00E34020">
            <w:pPr>
              <w:ind w:firstLine="0"/>
              <w:jc w:val="left"/>
              <w:rPr>
                <w:sz w:val="20"/>
                <w:szCs w:val="20"/>
              </w:rPr>
            </w:pPr>
          </w:p>
        </w:tc>
        <w:tc>
          <w:tcPr>
            <w:tcW w:w="1417" w:type="dxa"/>
          </w:tcPr>
          <w:p w14:paraId="05939FAF" w14:textId="77777777" w:rsidR="00724A59" w:rsidRPr="0092335E" w:rsidRDefault="00724A59" w:rsidP="00E34020">
            <w:pPr>
              <w:ind w:firstLine="0"/>
              <w:jc w:val="left"/>
              <w:rPr>
                <w:sz w:val="20"/>
                <w:szCs w:val="20"/>
              </w:rPr>
            </w:pPr>
            <w:r>
              <w:rPr>
                <w:sz w:val="20"/>
                <w:szCs w:val="20"/>
              </w:rPr>
              <w:t>30.6.2020 W</w:t>
            </w:r>
          </w:p>
        </w:tc>
        <w:tc>
          <w:tcPr>
            <w:tcW w:w="1323" w:type="dxa"/>
          </w:tcPr>
          <w:p w14:paraId="0B61BE84" w14:textId="77777777" w:rsidR="00724A59" w:rsidRPr="0092335E" w:rsidRDefault="00724A59" w:rsidP="00E34020">
            <w:pPr>
              <w:ind w:firstLine="0"/>
              <w:jc w:val="left"/>
              <w:rPr>
                <w:sz w:val="20"/>
                <w:szCs w:val="20"/>
              </w:rPr>
            </w:pPr>
            <w:r w:rsidRPr="0092335E">
              <w:rPr>
                <w:sz w:val="20"/>
                <w:szCs w:val="20"/>
              </w:rPr>
              <w:t>55</w:t>
            </w:r>
          </w:p>
        </w:tc>
      </w:tr>
      <w:tr w:rsidR="00724A59" w:rsidRPr="0092335E" w14:paraId="48A97AFB" w14:textId="77777777" w:rsidTr="00D63EDB">
        <w:tc>
          <w:tcPr>
            <w:tcW w:w="1956" w:type="dxa"/>
          </w:tcPr>
          <w:p w14:paraId="224A34FB" w14:textId="77777777" w:rsidR="00724A59" w:rsidRPr="0092335E" w:rsidRDefault="00724A59" w:rsidP="00E34020">
            <w:pPr>
              <w:ind w:firstLine="0"/>
              <w:jc w:val="left"/>
              <w:rPr>
                <w:sz w:val="20"/>
                <w:szCs w:val="20"/>
              </w:rPr>
            </w:pPr>
            <w:r w:rsidRPr="0092335E">
              <w:rPr>
                <w:sz w:val="20"/>
                <w:szCs w:val="20"/>
              </w:rPr>
              <w:t>Metolachlor</w:t>
            </w:r>
          </w:p>
        </w:tc>
        <w:tc>
          <w:tcPr>
            <w:tcW w:w="1554" w:type="dxa"/>
          </w:tcPr>
          <w:p w14:paraId="13DF4AFE" w14:textId="77777777" w:rsidR="00724A59" w:rsidRPr="0092335E" w:rsidRDefault="00724A59" w:rsidP="00E34020">
            <w:pPr>
              <w:ind w:firstLine="0"/>
              <w:jc w:val="left"/>
              <w:rPr>
                <w:sz w:val="20"/>
                <w:szCs w:val="20"/>
              </w:rPr>
            </w:pPr>
            <w:r w:rsidRPr="0092335E">
              <w:rPr>
                <w:sz w:val="20"/>
                <w:szCs w:val="20"/>
              </w:rPr>
              <w:t xml:space="preserve"> 92 West shallow </w:t>
            </w:r>
            <w:proofErr w:type="gramStart"/>
            <w:r w:rsidRPr="0092335E">
              <w:rPr>
                <w:sz w:val="20"/>
                <w:szCs w:val="20"/>
              </w:rPr>
              <w:t>piezometer</w:t>
            </w:r>
            <w:proofErr w:type="gramEnd"/>
          </w:p>
        </w:tc>
        <w:tc>
          <w:tcPr>
            <w:tcW w:w="1701" w:type="dxa"/>
          </w:tcPr>
          <w:p w14:paraId="784CA286" w14:textId="77777777" w:rsidR="00724A59" w:rsidRPr="0092335E" w:rsidRDefault="00724A59" w:rsidP="00E34020">
            <w:pPr>
              <w:ind w:firstLine="0"/>
              <w:jc w:val="left"/>
              <w:rPr>
                <w:sz w:val="20"/>
                <w:szCs w:val="20"/>
              </w:rPr>
            </w:pPr>
            <w:r w:rsidRPr="0092335E">
              <w:rPr>
                <w:sz w:val="20"/>
                <w:szCs w:val="20"/>
              </w:rPr>
              <w:t xml:space="preserve">40.24 </w:t>
            </w:r>
          </w:p>
        </w:tc>
        <w:tc>
          <w:tcPr>
            <w:tcW w:w="2268" w:type="dxa"/>
            <w:shd w:val="clear" w:color="auto" w:fill="auto"/>
          </w:tcPr>
          <w:p w14:paraId="2F03EDFC" w14:textId="77777777" w:rsidR="00724A59" w:rsidRPr="0092335E" w:rsidRDefault="00724A59" w:rsidP="00E34020">
            <w:pPr>
              <w:ind w:firstLine="0"/>
              <w:jc w:val="left"/>
              <w:rPr>
                <w:sz w:val="20"/>
                <w:szCs w:val="20"/>
              </w:rPr>
            </w:pPr>
            <w:r w:rsidRPr="0092335E">
              <w:rPr>
                <w:sz w:val="20"/>
                <w:szCs w:val="20"/>
              </w:rPr>
              <w:t>All piezometers</w:t>
            </w:r>
          </w:p>
          <w:p w14:paraId="44CDA766" w14:textId="77777777" w:rsidR="00724A59" w:rsidRPr="0092335E" w:rsidRDefault="00724A59" w:rsidP="00E34020">
            <w:pPr>
              <w:ind w:firstLine="0"/>
              <w:jc w:val="left"/>
              <w:rPr>
                <w:sz w:val="20"/>
                <w:szCs w:val="20"/>
              </w:rPr>
            </w:pPr>
            <w:r w:rsidRPr="0092335E">
              <w:rPr>
                <w:sz w:val="20"/>
                <w:szCs w:val="20"/>
              </w:rPr>
              <w:t>92</w:t>
            </w:r>
            <w:r>
              <w:rPr>
                <w:sz w:val="20"/>
                <w:szCs w:val="20"/>
              </w:rPr>
              <w:t xml:space="preserve"> WS</w:t>
            </w:r>
          </w:p>
        </w:tc>
        <w:tc>
          <w:tcPr>
            <w:tcW w:w="1417" w:type="dxa"/>
          </w:tcPr>
          <w:p w14:paraId="209BDF81" w14:textId="77777777" w:rsidR="00724A59" w:rsidRPr="0092335E" w:rsidRDefault="00724A59" w:rsidP="00E34020">
            <w:pPr>
              <w:ind w:firstLine="0"/>
              <w:jc w:val="left"/>
              <w:rPr>
                <w:sz w:val="20"/>
                <w:szCs w:val="20"/>
              </w:rPr>
            </w:pPr>
            <w:r>
              <w:rPr>
                <w:sz w:val="20"/>
                <w:szCs w:val="20"/>
              </w:rPr>
              <w:t>11.3.2020 W</w:t>
            </w:r>
          </w:p>
        </w:tc>
        <w:tc>
          <w:tcPr>
            <w:tcW w:w="1323" w:type="dxa"/>
          </w:tcPr>
          <w:p w14:paraId="16DA1D79" w14:textId="77777777" w:rsidR="00724A59" w:rsidRPr="0092335E" w:rsidRDefault="00724A59" w:rsidP="00E34020">
            <w:pPr>
              <w:ind w:firstLine="0"/>
              <w:jc w:val="left"/>
              <w:rPr>
                <w:sz w:val="20"/>
                <w:szCs w:val="20"/>
              </w:rPr>
            </w:pPr>
            <w:r w:rsidRPr="0092335E">
              <w:rPr>
                <w:sz w:val="20"/>
                <w:szCs w:val="20"/>
              </w:rPr>
              <w:t>63</w:t>
            </w:r>
          </w:p>
        </w:tc>
      </w:tr>
      <w:tr w:rsidR="00724A59" w:rsidRPr="0092335E" w14:paraId="48CD8937" w14:textId="77777777" w:rsidTr="00D63EDB">
        <w:tc>
          <w:tcPr>
            <w:tcW w:w="1956" w:type="dxa"/>
          </w:tcPr>
          <w:p w14:paraId="28DFC8BA" w14:textId="77777777" w:rsidR="00724A59" w:rsidRPr="0092335E" w:rsidRDefault="00724A59" w:rsidP="00E34020">
            <w:pPr>
              <w:ind w:firstLine="0"/>
              <w:jc w:val="left"/>
              <w:rPr>
                <w:sz w:val="20"/>
                <w:szCs w:val="20"/>
              </w:rPr>
            </w:pPr>
            <w:r w:rsidRPr="0092335E">
              <w:rPr>
                <w:sz w:val="20"/>
                <w:szCs w:val="20"/>
              </w:rPr>
              <w:t>Metribuzin</w:t>
            </w:r>
          </w:p>
        </w:tc>
        <w:tc>
          <w:tcPr>
            <w:tcW w:w="1554" w:type="dxa"/>
          </w:tcPr>
          <w:p w14:paraId="2C243D5F" w14:textId="77777777" w:rsidR="00724A59" w:rsidRPr="0092335E" w:rsidRDefault="00724A59" w:rsidP="00E34020">
            <w:pPr>
              <w:ind w:firstLine="0"/>
              <w:jc w:val="left"/>
              <w:rPr>
                <w:sz w:val="20"/>
                <w:szCs w:val="20"/>
              </w:rPr>
            </w:pPr>
            <w:r w:rsidRPr="0092335E">
              <w:rPr>
                <w:sz w:val="20"/>
                <w:szCs w:val="20"/>
              </w:rPr>
              <w:t>8 Onion plot</w:t>
            </w:r>
            <w:r>
              <w:rPr>
                <w:sz w:val="20"/>
                <w:szCs w:val="20"/>
              </w:rPr>
              <w:t xml:space="preserve"> runoff</w:t>
            </w:r>
          </w:p>
        </w:tc>
        <w:tc>
          <w:tcPr>
            <w:tcW w:w="1701" w:type="dxa"/>
          </w:tcPr>
          <w:p w14:paraId="05532907" w14:textId="77777777" w:rsidR="00724A59" w:rsidRPr="0092335E" w:rsidRDefault="00724A59" w:rsidP="00E34020">
            <w:pPr>
              <w:ind w:firstLine="0"/>
              <w:jc w:val="left"/>
              <w:rPr>
                <w:sz w:val="20"/>
                <w:szCs w:val="20"/>
              </w:rPr>
            </w:pPr>
            <w:r w:rsidRPr="0092335E">
              <w:rPr>
                <w:sz w:val="20"/>
                <w:szCs w:val="20"/>
              </w:rPr>
              <w:t>n.d.</w:t>
            </w:r>
          </w:p>
        </w:tc>
        <w:tc>
          <w:tcPr>
            <w:tcW w:w="2268" w:type="dxa"/>
            <w:shd w:val="clear" w:color="auto" w:fill="auto"/>
          </w:tcPr>
          <w:p w14:paraId="625997E8" w14:textId="77777777" w:rsidR="00724A59" w:rsidRPr="0092335E" w:rsidRDefault="00724A59" w:rsidP="00E34020">
            <w:pPr>
              <w:ind w:firstLine="0"/>
              <w:jc w:val="left"/>
              <w:rPr>
                <w:sz w:val="20"/>
                <w:szCs w:val="20"/>
              </w:rPr>
            </w:pPr>
            <w:r w:rsidRPr="0092335E">
              <w:rPr>
                <w:sz w:val="20"/>
                <w:szCs w:val="20"/>
              </w:rPr>
              <w:t xml:space="preserve">2.48 WD </w:t>
            </w:r>
          </w:p>
        </w:tc>
        <w:tc>
          <w:tcPr>
            <w:tcW w:w="1417" w:type="dxa"/>
          </w:tcPr>
          <w:p w14:paraId="2225791F" w14:textId="77777777" w:rsidR="00724A59" w:rsidRPr="0092335E" w:rsidRDefault="00724A59" w:rsidP="00E34020">
            <w:pPr>
              <w:ind w:firstLine="0"/>
              <w:jc w:val="left"/>
              <w:rPr>
                <w:sz w:val="20"/>
                <w:szCs w:val="20"/>
              </w:rPr>
            </w:pPr>
            <w:r>
              <w:rPr>
                <w:sz w:val="20"/>
                <w:szCs w:val="20"/>
              </w:rPr>
              <w:t>11.11.2019 W</w:t>
            </w:r>
          </w:p>
        </w:tc>
        <w:tc>
          <w:tcPr>
            <w:tcW w:w="1323" w:type="dxa"/>
          </w:tcPr>
          <w:p w14:paraId="12A46BF0" w14:textId="77777777" w:rsidR="00724A59" w:rsidRPr="0092335E" w:rsidRDefault="00724A59" w:rsidP="00E34020">
            <w:pPr>
              <w:ind w:firstLine="0"/>
              <w:jc w:val="left"/>
              <w:rPr>
                <w:sz w:val="20"/>
                <w:szCs w:val="20"/>
              </w:rPr>
            </w:pPr>
            <w:r w:rsidRPr="0092335E">
              <w:rPr>
                <w:sz w:val="20"/>
                <w:szCs w:val="20"/>
              </w:rPr>
              <w:t>2</w:t>
            </w:r>
          </w:p>
        </w:tc>
      </w:tr>
      <w:tr w:rsidR="00724A59" w:rsidRPr="0092335E" w14:paraId="0CE9E0D1" w14:textId="77777777" w:rsidTr="00D63EDB">
        <w:tc>
          <w:tcPr>
            <w:tcW w:w="1956" w:type="dxa"/>
          </w:tcPr>
          <w:p w14:paraId="1015D135" w14:textId="2EDBB207" w:rsidR="00724A59" w:rsidRPr="0092335E" w:rsidRDefault="00724A59" w:rsidP="00E34020">
            <w:pPr>
              <w:ind w:firstLine="0"/>
              <w:jc w:val="left"/>
              <w:rPr>
                <w:rFonts w:ascii="Arial" w:hAnsi="Arial" w:cs="Arial"/>
                <w:color w:val="000000"/>
                <w:sz w:val="20"/>
                <w:szCs w:val="20"/>
              </w:rPr>
            </w:pPr>
            <w:r w:rsidRPr="0092335E">
              <w:rPr>
                <w:sz w:val="20"/>
                <w:szCs w:val="20"/>
              </w:rPr>
              <w:lastRenderedPageBreak/>
              <w:t>Naproxen</w:t>
            </w:r>
            <w:r w:rsidR="00847E8F">
              <w:rPr>
                <w:rFonts w:ascii="Arial" w:hAnsi="Arial" w:cs="Arial"/>
                <w:color w:val="000000"/>
                <w:sz w:val="20"/>
                <w:szCs w:val="20"/>
              </w:rPr>
              <w:t>*</w:t>
            </w:r>
            <w:r>
              <w:rPr>
                <w:rFonts w:ascii="Arial" w:hAnsi="Arial" w:cs="Arial"/>
                <w:color w:val="000000"/>
                <w:sz w:val="20"/>
                <w:szCs w:val="20"/>
              </w:rPr>
              <w:t xml:space="preserve"> </w:t>
            </w:r>
          </w:p>
        </w:tc>
        <w:tc>
          <w:tcPr>
            <w:tcW w:w="1554" w:type="dxa"/>
          </w:tcPr>
          <w:p w14:paraId="3007AA02" w14:textId="77777777" w:rsidR="00724A59" w:rsidRPr="0092335E" w:rsidRDefault="00724A59" w:rsidP="00E34020">
            <w:pPr>
              <w:ind w:firstLine="0"/>
              <w:jc w:val="left"/>
              <w:rPr>
                <w:sz w:val="20"/>
                <w:szCs w:val="20"/>
              </w:rPr>
            </w:pPr>
            <w:r w:rsidRPr="0092335E">
              <w:rPr>
                <w:sz w:val="20"/>
                <w:szCs w:val="20"/>
              </w:rPr>
              <w:t xml:space="preserve">5 East deep </w:t>
            </w:r>
            <w:proofErr w:type="gramStart"/>
            <w:r w:rsidRPr="0092335E">
              <w:rPr>
                <w:sz w:val="20"/>
                <w:szCs w:val="20"/>
              </w:rPr>
              <w:t>piezometer</w:t>
            </w:r>
            <w:proofErr w:type="gramEnd"/>
          </w:p>
        </w:tc>
        <w:tc>
          <w:tcPr>
            <w:tcW w:w="1701" w:type="dxa"/>
          </w:tcPr>
          <w:p w14:paraId="3111DAB5" w14:textId="77777777" w:rsidR="00724A59" w:rsidRPr="0092335E" w:rsidRDefault="00724A59" w:rsidP="00E34020">
            <w:pPr>
              <w:ind w:firstLine="0"/>
              <w:jc w:val="left"/>
              <w:rPr>
                <w:sz w:val="20"/>
                <w:szCs w:val="20"/>
              </w:rPr>
            </w:pPr>
            <w:r>
              <w:rPr>
                <w:sz w:val="20"/>
                <w:szCs w:val="20"/>
              </w:rPr>
              <w:t>n.d.</w:t>
            </w:r>
          </w:p>
        </w:tc>
        <w:tc>
          <w:tcPr>
            <w:tcW w:w="2268" w:type="dxa"/>
            <w:shd w:val="clear" w:color="auto" w:fill="auto"/>
          </w:tcPr>
          <w:p w14:paraId="15000C47" w14:textId="77777777" w:rsidR="00724A59" w:rsidRPr="0092335E" w:rsidRDefault="00724A59" w:rsidP="00E34020">
            <w:pPr>
              <w:ind w:firstLine="0"/>
              <w:jc w:val="left"/>
              <w:rPr>
                <w:sz w:val="20"/>
                <w:szCs w:val="20"/>
              </w:rPr>
            </w:pPr>
            <w:r w:rsidRPr="0092335E">
              <w:rPr>
                <w:sz w:val="20"/>
                <w:szCs w:val="20"/>
              </w:rPr>
              <w:t>East deep piezometer</w:t>
            </w:r>
            <w:r>
              <w:rPr>
                <w:sz w:val="20"/>
                <w:szCs w:val="20"/>
              </w:rPr>
              <w:t xml:space="preserve"> 4.97</w:t>
            </w:r>
          </w:p>
        </w:tc>
        <w:tc>
          <w:tcPr>
            <w:tcW w:w="1417" w:type="dxa"/>
          </w:tcPr>
          <w:p w14:paraId="3DE3ADF3" w14:textId="77777777" w:rsidR="00724A59" w:rsidRPr="0092335E" w:rsidRDefault="00724A59" w:rsidP="00E34020">
            <w:pPr>
              <w:ind w:firstLine="0"/>
              <w:jc w:val="left"/>
              <w:rPr>
                <w:sz w:val="20"/>
                <w:szCs w:val="20"/>
              </w:rPr>
            </w:pPr>
          </w:p>
        </w:tc>
        <w:tc>
          <w:tcPr>
            <w:tcW w:w="1323" w:type="dxa"/>
          </w:tcPr>
          <w:p w14:paraId="629518EB" w14:textId="77777777" w:rsidR="00724A59" w:rsidRPr="0092335E" w:rsidRDefault="00724A59" w:rsidP="00E34020">
            <w:pPr>
              <w:ind w:firstLine="0"/>
              <w:jc w:val="left"/>
              <w:rPr>
                <w:sz w:val="20"/>
                <w:szCs w:val="20"/>
              </w:rPr>
            </w:pPr>
            <w:r w:rsidRPr="0092335E">
              <w:rPr>
                <w:sz w:val="20"/>
                <w:szCs w:val="20"/>
              </w:rPr>
              <w:t>1</w:t>
            </w:r>
          </w:p>
        </w:tc>
      </w:tr>
      <w:tr w:rsidR="00724A59" w:rsidRPr="0092335E" w14:paraId="2ECB6FD1" w14:textId="77777777" w:rsidTr="00D63EDB">
        <w:tc>
          <w:tcPr>
            <w:tcW w:w="1956" w:type="dxa"/>
          </w:tcPr>
          <w:p w14:paraId="0362658E" w14:textId="77777777" w:rsidR="00724A59" w:rsidRPr="0092335E" w:rsidRDefault="00724A59" w:rsidP="00E34020">
            <w:pPr>
              <w:ind w:firstLine="0"/>
              <w:jc w:val="left"/>
              <w:rPr>
                <w:sz w:val="20"/>
                <w:szCs w:val="20"/>
              </w:rPr>
            </w:pPr>
            <w:r w:rsidRPr="0092335E">
              <w:rPr>
                <w:sz w:val="20"/>
                <w:szCs w:val="20"/>
              </w:rPr>
              <w:t>Oxadiazon</w:t>
            </w:r>
          </w:p>
        </w:tc>
        <w:tc>
          <w:tcPr>
            <w:tcW w:w="1554" w:type="dxa"/>
          </w:tcPr>
          <w:p w14:paraId="70DEB1D4" w14:textId="01ED60F5" w:rsidR="00724A59" w:rsidRPr="0092335E" w:rsidRDefault="00724A59" w:rsidP="00E34020">
            <w:pPr>
              <w:ind w:firstLine="0"/>
              <w:jc w:val="left"/>
              <w:rPr>
                <w:sz w:val="20"/>
                <w:szCs w:val="20"/>
              </w:rPr>
            </w:pPr>
            <w:r w:rsidRPr="0092335E">
              <w:rPr>
                <w:sz w:val="20"/>
                <w:szCs w:val="20"/>
              </w:rPr>
              <w:t>10808.9</w:t>
            </w:r>
            <w:r w:rsidR="00847E8F" w:rsidRPr="00847E8F">
              <w:rPr>
                <w:sz w:val="20"/>
                <w:szCs w:val="20"/>
                <w:vertAlign w:val="superscript"/>
              </w:rPr>
              <w:t>#</w:t>
            </w:r>
            <w:r w:rsidRPr="0092335E">
              <w:rPr>
                <w:sz w:val="20"/>
                <w:szCs w:val="20"/>
              </w:rPr>
              <w:t xml:space="preserve"> West field onion </w:t>
            </w:r>
            <w:r>
              <w:rPr>
                <w:sz w:val="20"/>
                <w:szCs w:val="20"/>
              </w:rPr>
              <w:t>runoff</w:t>
            </w:r>
          </w:p>
        </w:tc>
        <w:tc>
          <w:tcPr>
            <w:tcW w:w="1701" w:type="dxa"/>
          </w:tcPr>
          <w:p w14:paraId="2A590987" w14:textId="77777777" w:rsidR="00724A59" w:rsidRPr="0092335E" w:rsidRDefault="00724A59" w:rsidP="00E34020">
            <w:pPr>
              <w:ind w:firstLine="0"/>
              <w:jc w:val="left"/>
              <w:rPr>
                <w:sz w:val="20"/>
                <w:szCs w:val="20"/>
              </w:rPr>
            </w:pPr>
            <w:r w:rsidRPr="0092335E">
              <w:rPr>
                <w:sz w:val="20"/>
                <w:szCs w:val="20"/>
              </w:rPr>
              <w:t>n.d.</w:t>
            </w:r>
          </w:p>
        </w:tc>
        <w:tc>
          <w:tcPr>
            <w:tcW w:w="2268" w:type="dxa"/>
            <w:shd w:val="clear" w:color="auto" w:fill="auto"/>
          </w:tcPr>
          <w:p w14:paraId="34CF4F18" w14:textId="77777777" w:rsidR="00724A59" w:rsidRPr="0092335E" w:rsidRDefault="00724A59" w:rsidP="00E34020">
            <w:pPr>
              <w:ind w:firstLine="0"/>
              <w:jc w:val="left"/>
              <w:rPr>
                <w:sz w:val="20"/>
                <w:szCs w:val="20"/>
              </w:rPr>
            </w:pPr>
            <w:r w:rsidRPr="0092335E">
              <w:rPr>
                <w:sz w:val="20"/>
                <w:szCs w:val="20"/>
              </w:rPr>
              <w:t>None</w:t>
            </w:r>
          </w:p>
        </w:tc>
        <w:tc>
          <w:tcPr>
            <w:tcW w:w="1417" w:type="dxa"/>
          </w:tcPr>
          <w:p w14:paraId="101A1766" w14:textId="77777777" w:rsidR="00724A59" w:rsidRPr="0092335E" w:rsidRDefault="00724A59" w:rsidP="00E34020">
            <w:pPr>
              <w:ind w:firstLine="0"/>
              <w:jc w:val="left"/>
              <w:rPr>
                <w:sz w:val="20"/>
                <w:szCs w:val="20"/>
              </w:rPr>
            </w:pPr>
            <w:r>
              <w:rPr>
                <w:sz w:val="20"/>
                <w:szCs w:val="20"/>
              </w:rPr>
              <w:t>10.1.2022 W</w:t>
            </w:r>
          </w:p>
        </w:tc>
        <w:tc>
          <w:tcPr>
            <w:tcW w:w="1323" w:type="dxa"/>
          </w:tcPr>
          <w:p w14:paraId="54006910" w14:textId="77777777" w:rsidR="00724A59" w:rsidRPr="0092335E" w:rsidRDefault="00724A59" w:rsidP="00E34020">
            <w:pPr>
              <w:ind w:firstLine="0"/>
              <w:jc w:val="left"/>
              <w:rPr>
                <w:sz w:val="20"/>
                <w:szCs w:val="20"/>
              </w:rPr>
            </w:pPr>
            <w:r w:rsidRPr="0092335E">
              <w:rPr>
                <w:sz w:val="20"/>
                <w:szCs w:val="20"/>
              </w:rPr>
              <w:t>13</w:t>
            </w:r>
          </w:p>
        </w:tc>
      </w:tr>
      <w:tr w:rsidR="00724A59" w:rsidRPr="0092335E" w14:paraId="5E02C4D3" w14:textId="77777777" w:rsidTr="00D63EDB">
        <w:tc>
          <w:tcPr>
            <w:tcW w:w="1956" w:type="dxa"/>
          </w:tcPr>
          <w:p w14:paraId="4D8D7912" w14:textId="77777777" w:rsidR="00724A59" w:rsidRPr="0092335E" w:rsidRDefault="00724A59" w:rsidP="00E34020">
            <w:pPr>
              <w:ind w:firstLine="0"/>
              <w:jc w:val="left"/>
              <w:rPr>
                <w:sz w:val="20"/>
                <w:szCs w:val="20"/>
              </w:rPr>
            </w:pPr>
            <w:r w:rsidRPr="0092335E">
              <w:rPr>
                <w:sz w:val="20"/>
                <w:szCs w:val="20"/>
              </w:rPr>
              <w:t>Penconazole</w:t>
            </w:r>
            <w:r>
              <w:rPr>
                <w:sz w:val="20"/>
                <w:szCs w:val="20"/>
              </w:rPr>
              <w:t xml:space="preserve"> </w:t>
            </w:r>
          </w:p>
        </w:tc>
        <w:tc>
          <w:tcPr>
            <w:tcW w:w="1554" w:type="dxa"/>
          </w:tcPr>
          <w:p w14:paraId="476A80B4" w14:textId="77777777" w:rsidR="00724A59" w:rsidRPr="0092335E" w:rsidRDefault="00724A59" w:rsidP="00E34020">
            <w:pPr>
              <w:ind w:firstLine="0"/>
              <w:jc w:val="left"/>
              <w:rPr>
                <w:sz w:val="20"/>
                <w:szCs w:val="20"/>
              </w:rPr>
            </w:pPr>
            <w:r w:rsidRPr="0092335E">
              <w:rPr>
                <w:sz w:val="20"/>
                <w:szCs w:val="20"/>
              </w:rPr>
              <w:t xml:space="preserve">5.8 East field secondary </w:t>
            </w:r>
            <w:r>
              <w:rPr>
                <w:sz w:val="20"/>
                <w:szCs w:val="20"/>
              </w:rPr>
              <w:t>channel</w:t>
            </w:r>
          </w:p>
        </w:tc>
        <w:tc>
          <w:tcPr>
            <w:tcW w:w="1701" w:type="dxa"/>
          </w:tcPr>
          <w:p w14:paraId="5BD85913" w14:textId="77777777" w:rsidR="00724A59" w:rsidRPr="0092335E" w:rsidRDefault="00724A59" w:rsidP="00E34020">
            <w:pPr>
              <w:ind w:firstLine="0"/>
              <w:jc w:val="left"/>
              <w:rPr>
                <w:sz w:val="20"/>
                <w:szCs w:val="20"/>
              </w:rPr>
            </w:pPr>
            <w:r w:rsidRPr="0092335E">
              <w:rPr>
                <w:sz w:val="20"/>
                <w:szCs w:val="20"/>
              </w:rPr>
              <w:t xml:space="preserve">6.39 </w:t>
            </w:r>
          </w:p>
        </w:tc>
        <w:tc>
          <w:tcPr>
            <w:tcW w:w="2268" w:type="dxa"/>
            <w:shd w:val="clear" w:color="auto" w:fill="auto"/>
          </w:tcPr>
          <w:p w14:paraId="15DE0605" w14:textId="5333FE27" w:rsidR="00724A59" w:rsidRPr="0092335E" w:rsidRDefault="00724A59" w:rsidP="00E34020">
            <w:pPr>
              <w:ind w:firstLine="0"/>
              <w:jc w:val="left"/>
              <w:rPr>
                <w:sz w:val="20"/>
                <w:szCs w:val="20"/>
              </w:rPr>
            </w:pPr>
            <w:r w:rsidRPr="0092335E">
              <w:rPr>
                <w:sz w:val="20"/>
                <w:szCs w:val="20"/>
              </w:rPr>
              <w:t>East shallow, West deep</w:t>
            </w:r>
            <w:r w:rsidR="00B73ABD">
              <w:rPr>
                <w:sz w:val="20"/>
                <w:szCs w:val="20"/>
              </w:rPr>
              <w:t>,</w:t>
            </w:r>
            <w:r w:rsidRPr="0092335E">
              <w:rPr>
                <w:sz w:val="20"/>
                <w:szCs w:val="20"/>
              </w:rPr>
              <w:t xml:space="preserve"> and shallow piezometers</w:t>
            </w:r>
          </w:p>
          <w:p w14:paraId="0199B8AD" w14:textId="77777777" w:rsidR="00724A59" w:rsidRPr="0092335E" w:rsidRDefault="00724A59" w:rsidP="00E34020">
            <w:pPr>
              <w:ind w:firstLine="0"/>
              <w:jc w:val="left"/>
              <w:rPr>
                <w:sz w:val="20"/>
                <w:szCs w:val="20"/>
              </w:rPr>
            </w:pPr>
            <w:r w:rsidRPr="0092335E">
              <w:rPr>
                <w:sz w:val="20"/>
                <w:szCs w:val="20"/>
              </w:rPr>
              <w:t xml:space="preserve">2.92 </w:t>
            </w:r>
            <w:r>
              <w:rPr>
                <w:sz w:val="20"/>
                <w:szCs w:val="20"/>
              </w:rPr>
              <w:t>WD</w:t>
            </w:r>
          </w:p>
        </w:tc>
        <w:tc>
          <w:tcPr>
            <w:tcW w:w="1417" w:type="dxa"/>
          </w:tcPr>
          <w:p w14:paraId="014E6393" w14:textId="77777777" w:rsidR="00724A59" w:rsidRPr="0092335E" w:rsidRDefault="00724A59" w:rsidP="00E34020">
            <w:pPr>
              <w:ind w:firstLine="0"/>
              <w:jc w:val="left"/>
              <w:rPr>
                <w:sz w:val="20"/>
                <w:szCs w:val="20"/>
              </w:rPr>
            </w:pPr>
          </w:p>
        </w:tc>
        <w:tc>
          <w:tcPr>
            <w:tcW w:w="1323" w:type="dxa"/>
          </w:tcPr>
          <w:p w14:paraId="374E9DA6" w14:textId="77777777" w:rsidR="00724A59" w:rsidRPr="0092335E" w:rsidRDefault="00724A59" w:rsidP="00E34020">
            <w:pPr>
              <w:ind w:firstLine="0"/>
              <w:jc w:val="left"/>
              <w:rPr>
                <w:sz w:val="20"/>
                <w:szCs w:val="20"/>
              </w:rPr>
            </w:pPr>
            <w:r w:rsidRPr="0092335E">
              <w:rPr>
                <w:sz w:val="20"/>
                <w:szCs w:val="20"/>
              </w:rPr>
              <w:t>16</w:t>
            </w:r>
          </w:p>
        </w:tc>
      </w:tr>
      <w:tr w:rsidR="00724A59" w:rsidRPr="0092335E" w14:paraId="3E7DB06B" w14:textId="77777777" w:rsidTr="00D63EDB">
        <w:tc>
          <w:tcPr>
            <w:tcW w:w="1956" w:type="dxa"/>
          </w:tcPr>
          <w:p w14:paraId="2B45CA3D" w14:textId="77777777" w:rsidR="00724A59" w:rsidRPr="0092335E" w:rsidRDefault="00724A59" w:rsidP="00E34020">
            <w:pPr>
              <w:ind w:firstLine="0"/>
              <w:jc w:val="left"/>
              <w:rPr>
                <w:sz w:val="20"/>
                <w:szCs w:val="20"/>
              </w:rPr>
            </w:pPr>
            <w:r w:rsidRPr="0092335E">
              <w:rPr>
                <w:sz w:val="20"/>
                <w:szCs w:val="20"/>
              </w:rPr>
              <w:t>Pendimethalin</w:t>
            </w:r>
          </w:p>
        </w:tc>
        <w:tc>
          <w:tcPr>
            <w:tcW w:w="1554" w:type="dxa"/>
          </w:tcPr>
          <w:p w14:paraId="2F6C5C1B" w14:textId="33E70FAE" w:rsidR="00724A59" w:rsidRPr="0092335E" w:rsidRDefault="00724A59" w:rsidP="00E34020">
            <w:pPr>
              <w:ind w:firstLine="0"/>
              <w:jc w:val="left"/>
              <w:rPr>
                <w:sz w:val="20"/>
                <w:szCs w:val="20"/>
              </w:rPr>
            </w:pPr>
            <w:r w:rsidRPr="0092335E">
              <w:rPr>
                <w:sz w:val="20"/>
                <w:szCs w:val="20"/>
              </w:rPr>
              <w:t>11574</w:t>
            </w:r>
            <w:r w:rsidR="00847E8F" w:rsidRPr="00847E8F">
              <w:rPr>
                <w:sz w:val="20"/>
                <w:szCs w:val="20"/>
                <w:vertAlign w:val="superscript"/>
              </w:rPr>
              <w:t>#</w:t>
            </w:r>
            <w:r w:rsidRPr="0092335E">
              <w:rPr>
                <w:sz w:val="20"/>
                <w:szCs w:val="20"/>
              </w:rPr>
              <w:t xml:space="preserve"> West field</w:t>
            </w:r>
            <w:r>
              <w:rPr>
                <w:sz w:val="20"/>
                <w:szCs w:val="20"/>
              </w:rPr>
              <w:t xml:space="preserve"> </w:t>
            </w:r>
            <w:r w:rsidRPr="0092335E">
              <w:rPr>
                <w:sz w:val="20"/>
                <w:szCs w:val="20"/>
              </w:rPr>
              <w:t xml:space="preserve">onion </w:t>
            </w:r>
            <w:r>
              <w:rPr>
                <w:sz w:val="20"/>
                <w:szCs w:val="20"/>
              </w:rPr>
              <w:t>runoff</w:t>
            </w:r>
          </w:p>
        </w:tc>
        <w:tc>
          <w:tcPr>
            <w:tcW w:w="1701" w:type="dxa"/>
          </w:tcPr>
          <w:p w14:paraId="6B163865" w14:textId="77777777" w:rsidR="00724A59" w:rsidRPr="0092335E" w:rsidRDefault="00724A59" w:rsidP="00E34020">
            <w:pPr>
              <w:ind w:firstLine="0"/>
              <w:jc w:val="left"/>
              <w:rPr>
                <w:sz w:val="20"/>
                <w:szCs w:val="20"/>
              </w:rPr>
            </w:pPr>
            <w:r w:rsidRPr="0092335E">
              <w:rPr>
                <w:sz w:val="20"/>
                <w:szCs w:val="20"/>
              </w:rPr>
              <w:t>n.d.</w:t>
            </w:r>
          </w:p>
        </w:tc>
        <w:tc>
          <w:tcPr>
            <w:tcW w:w="2268" w:type="dxa"/>
            <w:shd w:val="clear" w:color="auto" w:fill="auto"/>
          </w:tcPr>
          <w:p w14:paraId="4E7E6A8F" w14:textId="77777777" w:rsidR="00724A59" w:rsidRPr="0092335E" w:rsidRDefault="00724A59" w:rsidP="00E34020">
            <w:pPr>
              <w:ind w:firstLine="0"/>
              <w:jc w:val="left"/>
              <w:rPr>
                <w:sz w:val="20"/>
                <w:szCs w:val="20"/>
              </w:rPr>
            </w:pPr>
            <w:r w:rsidRPr="0092335E">
              <w:rPr>
                <w:sz w:val="20"/>
                <w:szCs w:val="20"/>
              </w:rPr>
              <w:t>All piezometer</w:t>
            </w:r>
          </w:p>
          <w:p w14:paraId="62CAD121" w14:textId="77777777" w:rsidR="00724A59" w:rsidRPr="0092335E" w:rsidRDefault="00724A59" w:rsidP="00E34020">
            <w:pPr>
              <w:ind w:firstLine="0"/>
              <w:jc w:val="left"/>
              <w:rPr>
                <w:sz w:val="20"/>
                <w:szCs w:val="20"/>
              </w:rPr>
            </w:pPr>
            <w:r w:rsidRPr="0092335E">
              <w:rPr>
                <w:sz w:val="20"/>
                <w:szCs w:val="20"/>
              </w:rPr>
              <w:t xml:space="preserve">1.15 </w:t>
            </w:r>
            <w:r>
              <w:rPr>
                <w:sz w:val="20"/>
                <w:szCs w:val="20"/>
              </w:rPr>
              <w:t>WS</w:t>
            </w:r>
          </w:p>
        </w:tc>
        <w:tc>
          <w:tcPr>
            <w:tcW w:w="1417" w:type="dxa"/>
          </w:tcPr>
          <w:p w14:paraId="19C5CF62" w14:textId="77777777" w:rsidR="00724A59" w:rsidRPr="0092335E" w:rsidRDefault="00724A59" w:rsidP="00E34020">
            <w:pPr>
              <w:ind w:firstLine="0"/>
              <w:jc w:val="left"/>
              <w:rPr>
                <w:sz w:val="20"/>
                <w:szCs w:val="20"/>
              </w:rPr>
            </w:pPr>
            <w:r w:rsidRPr="00132BB9">
              <w:rPr>
                <w:sz w:val="20"/>
                <w:szCs w:val="20"/>
              </w:rPr>
              <w:t>20.2.16</w:t>
            </w:r>
            <w:r>
              <w:rPr>
                <w:sz w:val="20"/>
                <w:szCs w:val="20"/>
              </w:rPr>
              <w:t xml:space="preserve"> W</w:t>
            </w:r>
          </w:p>
        </w:tc>
        <w:tc>
          <w:tcPr>
            <w:tcW w:w="1323" w:type="dxa"/>
          </w:tcPr>
          <w:p w14:paraId="54B1A7C2" w14:textId="77777777" w:rsidR="00724A59" w:rsidRPr="0092335E" w:rsidRDefault="00724A59" w:rsidP="00E34020">
            <w:pPr>
              <w:ind w:firstLine="0"/>
              <w:jc w:val="left"/>
              <w:rPr>
                <w:sz w:val="20"/>
                <w:szCs w:val="20"/>
              </w:rPr>
            </w:pPr>
            <w:r w:rsidRPr="0092335E">
              <w:rPr>
                <w:sz w:val="20"/>
                <w:szCs w:val="20"/>
              </w:rPr>
              <w:t>35</w:t>
            </w:r>
          </w:p>
        </w:tc>
      </w:tr>
      <w:tr w:rsidR="00724A59" w:rsidRPr="0092335E" w14:paraId="18ABED74" w14:textId="77777777" w:rsidTr="00D63EDB">
        <w:tc>
          <w:tcPr>
            <w:tcW w:w="1956" w:type="dxa"/>
          </w:tcPr>
          <w:p w14:paraId="76E5C4C5" w14:textId="77777777" w:rsidR="00724A59" w:rsidRPr="0092335E" w:rsidRDefault="00724A59" w:rsidP="00E34020">
            <w:pPr>
              <w:ind w:firstLine="0"/>
              <w:jc w:val="left"/>
              <w:rPr>
                <w:sz w:val="20"/>
                <w:szCs w:val="20"/>
              </w:rPr>
            </w:pPr>
            <w:r w:rsidRPr="0092335E">
              <w:rPr>
                <w:sz w:val="20"/>
                <w:szCs w:val="20"/>
              </w:rPr>
              <w:t>Pirimicarb</w:t>
            </w:r>
          </w:p>
        </w:tc>
        <w:tc>
          <w:tcPr>
            <w:tcW w:w="1554" w:type="dxa"/>
          </w:tcPr>
          <w:p w14:paraId="67BAB9D7" w14:textId="77777777" w:rsidR="00724A59" w:rsidRPr="0092335E" w:rsidRDefault="00724A59" w:rsidP="00E34020">
            <w:pPr>
              <w:ind w:firstLine="0"/>
              <w:jc w:val="left"/>
              <w:rPr>
                <w:sz w:val="20"/>
                <w:szCs w:val="20"/>
              </w:rPr>
            </w:pPr>
            <w:r>
              <w:rPr>
                <w:sz w:val="20"/>
                <w:szCs w:val="20"/>
              </w:rPr>
              <w:t>(Only in irrigation)</w:t>
            </w:r>
          </w:p>
        </w:tc>
        <w:tc>
          <w:tcPr>
            <w:tcW w:w="1701" w:type="dxa"/>
          </w:tcPr>
          <w:p w14:paraId="01786C1D" w14:textId="77777777" w:rsidR="00724A59" w:rsidRPr="0092335E" w:rsidRDefault="00724A59" w:rsidP="00E34020">
            <w:pPr>
              <w:ind w:firstLine="0"/>
              <w:jc w:val="left"/>
              <w:rPr>
                <w:sz w:val="20"/>
                <w:szCs w:val="20"/>
              </w:rPr>
            </w:pPr>
            <w:r w:rsidRPr="0092335E">
              <w:rPr>
                <w:sz w:val="20"/>
                <w:szCs w:val="20"/>
              </w:rPr>
              <w:t xml:space="preserve">1.08 </w:t>
            </w:r>
          </w:p>
        </w:tc>
        <w:tc>
          <w:tcPr>
            <w:tcW w:w="2268" w:type="dxa"/>
            <w:shd w:val="clear" w:color="auto" w:fill="auto"/>
          </w:tcPr>
          <w:p w14:paraId="03D84372" w14:textId="77777777" w:rsidR="00724A59" w:rsidRPr="0092335E" w:rsidRDefault="00724A59" w:rsidP="00E34020">
            <w:pPr>
              <w:ind w:firstLine="0"/>
              <w:jc w:val="left"/>
              <w:rPr>
                <w:sz w:val="20"/>
                <w:szCs w:val="20"/>
              </w:rPr>
            </w:pPr>
            <w:r w:rsidRPr="0092335E">
              <w:rPr>
                <w:sz w:val="20"/>
                <w:szCs w:val="20"/>
              </w:rPr>
              <w:t>None</w:t>
            </w:r>
          </w:p>
        </w:tc>
        <w:tc>
          <w:tcPr>
            <w:tcW w:w="1417" w:type="dxa"/>
          </w:tcPr>
          <w:p w14:paraId="1AA014A8" w14:textId="77777777" w:rsidR="00724A59" w:rsidRPr="0092335E" w:rsidRDefault="00724A59" w:rsidP="00E34020">
            <w:pPr>
              <w:ind w:firstLine="0"/>
              <w:jc w:val="left"/>
              <w:rPr>
                <w:sz w:val="20"/>
                <w:szCs w:val="20"/>
              </w:rPr>
            </w:pPr>
          </w:p>
        </w:tc>
        <w:tc>
          <w:tcPr>
            <w:tcW w:w="1323" w:type="dxa"/>
          </w:tcPr>
          <w:p w14:paraId="0A451E66" w14:textId="77777777" w:rsidR="00724A59" w:rsidRPr="0092335E" w:rsidRDefault="00724A59" w:rsidP="00E34020">
            <w:pPr>
              <w:ind w:firstLine="0"/>
              <w:jc w:val="left"/>
              <w:rPr>
                <w:sz w:val="20"/>
                <w:szCs w:val="20"/>
              </w:rPr>
            </w:pPr>
          </w:p>
        </w:tc>
      </w:tr>
      <w:tr w:rsidR="00724A59" w:rsidRPr="0092335E" w14:paraId="6EB00893" w14:textId="77777777" w:rsidTr="00D63EDB">
        <w:tc>
          <w:tcPr>
            <w:tcW w:w="1956" w:type="dxa"/>
          </w:tcPr>
          <w:p w14:paraId="16C1423B" w14:textId="77777777" w:rsidR="00724A59" w:rsidRPr="0092335E" w:rsidRDefault="00724A59" w:rsidP="00E34020">
            <w:pPr>
              <w:ind w:firstLine="0"/>
              <w:jc w:val="left"/>
              <w:rPr>
                <w:sz w:val="20"/>
                <w:szCs w:val="20"/>
              </w:rPr>
            </w:pPr>
            <w:r w:rsidRPr="0092335E">
              <w:rPr>
                <w:sz w:val="20"/>
                <w:szCs w:val="20"/>
              </w:rPr>
              <w:t>Prochloraz</w:t>
            </w:r>
          </w:p>
        </w:tc>
        <w:tc>
          <w:tcPr>
            <w:tcW w:w="1554" w:type="dxa"/>
          </w:tcPr>
          <w:p w14:paraId="0F169B39" w14:textId="77777777" w:rsidR="00724A59" w:rsidRPr="0092335E" w:rsidRDefault="00724A59" w:rsidP="00E34020">
            <w:pPr>
              <w:ind w:firstLine="0"/>
              <w:jc w:val="left"/>
              <w:rPr>
                <w:sz w:val="20"/>
                <w:szCs w:val="20"/>
              </w:rPr>
            </w:pPr>
            <w:r w:rsidRPr="0092335E">
              <w:rPr>
                <w:sz w:val="20"/>
                <w:szCs w:val="20"/>
              </w:rPr>
              <w:t xml:space="preserve">0.5 </w:t>
            </w:r>
            <w:r>
              <w:rPr>
                <w:sz w:val="20"/>
                <w:szCs w:val="20"/>
              </w:rPr>
              <w:t>S</w:t>
            </w:r>
            <w:r w:rsidRPr="0092335E">
              <w:rPr>
                <w:sz w:val="20"/>
                <w:szCs w:val="20"/>
              </w:rPr>
              <w:t xml:space="preserve">ubsurface </w:t>
            </w:r>
            <w:r>
              <w:rPr>
                <w:sz w:val="20"/>
                <w:szCs w:val="20"/>
              </w:rPr>
              <w:t xml:space="preserve">West </w:t>
            </w:r>
            <w:r w:rsidRPr="0092335E">
              <w:rPr>
                <w:sz w:val="20"/>
                <w:szCs w:val="20"/>
              </w:rPr>
              <w:t>pipe outlet</w:t>
            </w:r>
          </w:p>
        </w:tc>
        <w:tc>
          <w:tcPr>
            <w:tcW w:w="1701" w:type="dxa"/>
          </w:tcPr>
          <w:p w14:paraId="714D91CF" w14:textId="77777777" w:rsidR="00724A59" w:rsidRPr="0092335E" w:rsidRDefault="00724A59" w:rsidP="00E34020">
            <w:pPr>
              <w:ind w:firstLine="0"/>
              <w:jc w:val="left"/>
              <w:rPr>
                <w:sz w:val="20"/>
                <w:szCs w:val="20"/>
              </w:rPr>
            </w:pPr>
            <w:r w:rsidRPr="0092335E">
              <w:rPr>
                <w:sz w:val="20"/>
                <w:szCs w:val="20"/>
              </w:rPr>
              <w:t>n.d.</w:t>
            </w:r>
          </w:p>
        </w:tc>
        <w:tc>
          <w:tcPr>
            <w:tcW w:w="2268" w:type="dxa"/>
            <w:shd w:val="clear" w:color="auto" w:fill="auto"/>
          </w:tcPr>
          <w:p w14:paraId="47DF95C3" w14:textId="77777777" w:rsidR="00724A59" w:rsidRPr="0092335E" w:rsidRDefault="00724A59" w:rsidP="00E34020">
            <w:pPr>
              <w:ind w:firstLine="0"/>
              <w:jc w:val="left"/>
              <w:rPr>
                <w:sz w:val="20"/>
                <w:szCs w:val="20"/>
              </w:rPr>
            </w:pPr>
            <w:r w:rsidRPr="0092335E">
              <w:rPr>
                <w:sz w:val="20"/>
                <w:szCs w:val="20"/>
              </w:rPr>
              <w:t>None</w:t>
            </w:r>
          </w:p>
        </w:tc>
        <w:tc>
          <w:tcPr>
            <w:tcW w:w="1417" w:type="dxa"/>
          </w:tcPr>
          <w:p w14:paraId="6781248B" w14:textId="77777777" w:rsidR="00724A59" w:rsidRPr="0092335E" w:rsidRDefault="00724A59" w:rsidP="00E34020">
            <w:pPr>
              <w:ind w:firstLine="0"/>
              <w:jc w:val="left"/>
              <w:rPr>
                <w:sz w:val="20"/>
                <w:szCs w:val="20"/>
              </w:rPr>
            </w:pPr>
          </w:p>
        </w:tc>
        <w:tc>
          <w:tcPr>
            <w:tcW w:w="1323" w:type="dxa"/>
          </w:tcPr>
          <w:p w14:paraId="6063C601" w14:textId="77777777" w:rsidR="00724A59" w:rsidRPr="0092335E" w:rsidRDefault="00724A59" w:rsidP="00E34020">
            <w:pPr>
              <w:ind w:firstLine="0"/>
              <w:jc w:val="left"/>
              <w:rPr>
                <w:sz w:val="20"/>
                <w:szCs w:val="20"/>
              </w:rPr>
            </w:pPr>
            <w:r w:rsidRPr="0092335E">
              <w:rPr>
                <w:sz w:val="20"/>
                <w:szCs w:val="20"/>
              </w:rPr>
              <w:t>1</w:t>
            </w:r>
          </w:p>
        </w:tc>
      </w:tr>
      <w:tr w:rsidR="00724A59" w:rsidRPr="0092335E" w14:paraId="7728417D" w14:textId="77777777" w:rsidTr="00D63EDB">
        <w:tc>
          <w:tcPr>
            <w:tcW w:w="1956" w:type="dxa"/>
          </w:tcPr>
          <w:p w14:paraId="7245E509" w14:textId="77777777" w:rsidR="00724A59" w:rsidRPr="0092335E" w:rsidRDefault="00724A59" w:rsidP="00E34020">
            <w:pPr>
              <w:ind w:firstLine="0"/>
              <w:jc w:val="left"/>
              <w:rPr>
                <w:sz w:val="20"/>
                <w:szCs w:val="20"/>
              </w:rPr>
            </w:pPr>
            <w:r w:rsidRPr="0092335E">
              <w:rPr>
                <w:sz w:val="20"/>
                <w:szCs w:val="20"/>
              </w:rPr>
              <w:t>Prometon</w:t>
            </w:r>
          </w:p>
        </w:tc>
        <w:tc>
          <w:tcPr>
            <w:tcW w:w="1554" w:type="dxa"/>
          </w:tcPr>
          <w:p w14:paraId="7E70915D" w14:textId="77777777" w:rsidR="00724A59" w:rsidRDefault="00724A59" w:rsidP="00E34020">
            <w:pPr>
              <w:ind w:firstLine="0"/>
              <w:jc w:val="left"/>
              <w:rPr>
                <w:sz w:val="20"/>
                <w:szCs w:val="20"/>
              </w:rPr>
            </w:pPr>
            <w:r w:rsidRPr="0092335E">
              <w:rPr>
                <w:sz w:val="20"/>
                <w:szCs w:val="20"/>
              </w:rPr>
              <w:t>0.4 West manhole</w:t>
            </w:r>
          </w:p>
        </w:tc>
        <w:tc>
          <w:tcPr>
            <w:tcW w:w="1701" w:type="dxa"/>
          </w:tcPr>
          <w:p w14:paraId="3F8589CE" w14:textId="77777777" w:rsidR="00724A59" w:rsidRPr="0092335E" w:rsidRDefault="00724A59" w:rsidP="00E34020">
            <w:pPr>
              <w:ind w:firstLine="0"/>
              <w:jc w:val="left"/>
              <w:rPr>
                <w:sz w:val="20"/>
                <w:szCs w:val="20"/>
              </w:rPr>
            </w:pPr>
            <w:r w:rsidRPr="0092335E">
              <w:rPr>
                <w:sz w:val="20"/>
                <w:szCs w:val="20"/>
              </w:rPr>
              <w:t>0.58</w:t>
            </w:r>
          </w:p>
        </w:tc>
        <w:tc>
          <w:tcPr>
            <w:tcW w:w="2268" w:type="dxa"/>
            <w:shd w:val="clear" w:color="auto" w:fill="auto"/>
          </w:tcPr>
          <w:p w14:paraId="010488C5" w14:textId="77777777" w:rsidR="00724A59" w:rsidRPr="0092335E" w:rsidRDefault="00724A59" w:rsidP="00E34020">
            <w:pPr>
              <w:ind w:firstLine="0"/>
              <w:jc w:val="left"/>
              <w:rPr>
                <w:sz w:val="20"/>
                <w:szCs w:val="20"/>
              </w:rPr>
            </w:pPr>
            <w:r w:rsidRPr="0092335E">
              <w:rPr>
                <w:sz w:val="20"/>
                <w:szCs w:val="20"/>
              </w:rPr>
              <w:t>None</w:t>
            </w:r>
          </w:p>
        </w:tc>
        <w:tc>
          <w:tcPr>
            <w:tcW w:w="1417" w:type="dxa"/>
          </w:tcPr>
          <w:p w14:paraId="25FF9462" w14:textId="77777777" w:rsidR="00724A59" w:rsidRPr="0092335E" w:rsidRDefault="00724A59" w:rsidP="00E34020">
            <w:pPr>
              <w:ind w:firstLine="0"/>
              <w:jc w:val="left"/>
              <w:rPr>
                <w:sz w:val="20"/>
                <w:szCs w:val="20"/>
              </w:rPr>
            </w:pPr>
          </w:p>
        </w:tc>
        <w:tc>
          <w:tcPr>
            <w:tcW w:w="1323" w:type="dxa"/>
          </w:tcPr>
          <w:p w14:paraId="58EC2A86" w14:textId="77777777" w:rsidR="00724A59" w:rsidRPr="0092335E" w:rsidRDefault="00724A59" w:rsidP="00E34020">
            <w:pPr>
              <w:ind w:firstLine="0"/>
              <w:jc w:val="left"/>
              <w:rPr>
                <w:sz w:val="20"/>
                <w:szCs w:val="20"/>
              </w:rPr>
            </w:pPr>
            <w:r w:rsidRPr="0092335E">
              <w:rPr>
                <w:sz w:val="20"/>
                <w:szCs w:val="20"/>
              </w:rPr>
              <w:t>3</w:t>
            </w:r>
          </w:p>
        </w:tc>
      </w:tr>
      <w:tr w:rsidR="00724A59" w:rsidRPr="0092335E" w14:paraId="6C9340DD" w14:textId="77777777" w:rsidTr="00D63EDB">
        <w:tc>
          <w:tcPr>
            <w:tcW w:w="1956" w:type="dxa"/>
          </w:tcPr>
          <w:p w14:paraId="5E6542A8" w14:textId="77777777" w:rsidR="00724A59" w:rsidRPr="0092335E" w:rsidRDefault="00724A59" w:rsidP="00E34020">
            <w:pPr>
              <w:ind w:firstLine="0"/>
              <w:jc w:val="left"/>
              <w:rPr>
                <w:sz w:val="20"/>
                <w:szCs w:val="20"/>
              </w:rPr>
            </w:pPr>
            <w:proofErr w:type="spellStart"/>
            <w:r w:rsidRPr="00C14813">
              <w:rPr>
                <w:sz w:val="20"/>
                <w:szCs w:val="20"/>
              </w:rPr>
              <w:t>Prometryn</w:t>
            </w:r>
            <w:proofErr w:type="spellEnd"/>
          </w:p>
        </w:tc>
        <w:tc>
          <w:tcPr>
            <w:tcW w:w="1554" w:type="dxa"/>
          </w:tcPr>
          <w:p w14:paraId="6DBB16BF" w14:textId="70684D37" w:rsidR="00724A59" w:rsidRPr="0092335E" w:rsidRDefault="00724A59" w:rsidP="00E34020">
            <w:pPr>
              <w:ind w:firstLine="0"/>
              <w:jc w:val="left"/>
              <w:rPr>
                <w:sz w:val="20"/>
                <w:szCs w:val="20"/>
              </w:rPr>
            </w:pPr>
            <w:r w:rsidRPr="0092335E">
              <w:rPr>
                <w:sz w:val="20"/>
                <w:szCs w:val="20"/>
              </w:rPr>
              <w:t xml:space="preserve">1.52 </w:t>
            </w:r>
            <w:r w:rsidR="00B73ABD">
              <w:rPr>
                <w:sz w:val="20"/>
                <w:szCs w:val="20"/>
              </w:rPr>
              <w:t>Subsurface w</w:t>
            </w:r>
            <w:r w:rsidRPr="0092335E">
              <w:rPr>
                <w:sz w:val="20"/>
                <w:szCs w:val="20"/>
              </w:rPr>
              <w:t>est pipe outlet</w:t>
            </w:r>
          </w:p>
        </w:tc>
        <w:tc>
          <w:tcPr>
            <w:tcW w:w="1701" w:type="dxa"/>
          </w:tcPr>
          <w:p w14:paraId="3D6496EC" w14:textId="77777777" w:rsidR="00724A59" w:rsidRPr="0092335E" w:rsidRDefault="00724A59" w:rsidP="00E34020">
            <w:pPr>
              <w:ind w:firstLine="0"/>
              <w:jc w:val="left"/>
              <w:rPr>
                <w:sz w:val="20"/>
                <w:szCs w:val="20"/>
              </w:rPr>
            </w:pPr>
            <w:r w:rsidRPr="0092335E">
              <w:rPr>
                <w:sz w:val="20"/>
                <w:szCs w:val="20"/>
              </w:rPr>
              <w:t>n.d.</w:t>
            </w:r>
          </w:p>
        </w:tc>
        <w:tc>
          <w:tcPr>
            <w:tcW w:w="2268" w:type="dxa"/>
            <w:shd w:val="clear" w:color="auto" w:fill="auto"/>
          </w:tcPr>
          <w:p w14:paraId="56FEA730" w14:textId="77777777" w:rsidR="00724A59" w:rsidRPr="0092335E" w:rsidRDefault="00724A59" w:rsidP="00E34020">
            <w:pPr>
              <w:ind w:firstLine="0"/>
              <w:jc w:val="left"/>
              <w:rPr>
                <w:sz w:val="20"/>
                <w:szCs w:val="20"/>
              </w:rPr>
            </w:pPr>
            <w:r w:rsidRPr="0092335E">
              <w:rPr>
                <w:sz w:val="20"/>
                <w:szCs w:val="20"/>
              </w:rPr>
              <w:t>West shallow piezometer</w:t>
            </w:r>
          </w:p>
          <w:p w14:paraId="0260B2E9" w14:textId="77777777" w:rsidR="00724A59" w:rsidRPr="0092335E" w:rsidRDefault="00724A59" w:rsidP="00E34020">
            <w:pPr>
              <w:ind w:firstLine="0"/>
              <w:jc w:val="left"/>
              <w:rPr>
                <w:sz w:val="20"/>
                <w:szCs w:val="20"/>
              </w:rPr>
            </w:pPr>
            <w:r w:rsidRPr="0092335E">
              <w:rPr>
                <w:sz w:val="20"/>
                <w:szCs w:val="20"/>
              </w:rPr>
              <w:t xml:space="preserve">0.92 </w:t>
            </w:r>
          </w:p>
        </w:tc>
        <w:tc>
          <w:tcPr>
            <w:tcW w:w="1417" w:type="dxa"/>
          </w:tcPr>
          <w:p w14:paraId="52BC3949" w14:textId="77777777" w:rsidR="00724A59" w:rsidRPr="0092335E" w:rsidRDefault="00724A59" w:rsidP="00E34020">
            <w:pPr>
              <w:ind w:firstLine="0"/>
              <w:jc w:val="left"/>
              <w:rPr>
                <w:sz w:val="20"/>
                <w:szCs w:val="20"/>
              </w:rPr>
            </w:pPr>
          </w:p>
        </w:tc>
        <w:tc>
          <w:tcPr>
            <w:tcW w:w="1323" w:type="dxa"/>
          </w:tcPr>
          <w:p w14:paraId="19EE788C" w14:textId="77777777" w:rsidR="00724A59" w:rsidRPr="0092335E" w:rsidRDefault="00724A59" w:rsidP="00E34020">
            <w:pPr>
              <w:ind w:firstLine="0"/>
              <w:jc w:val="left"/>
              <w:rPr>
                <w:sz w:val="20"/>
                <w:szCs w:val="20"/>
              </w:rPr>
            </w:pPr>
            <w:r w:rsidRPr="0092335E">
              <w:rPr>
                <w:sz w:val="20"/>
                <w:szCs w:val="20"/>
              </w:rPr>
              <w:t>7</w:t>
            </w:r>
          </w:p>
        </w:tc>
      </w:tr>
      <w:tr w:rsidR="00724A59" w:rsidRPr="0092335E" w14:paraId="607FC96C" w14:textId="77777777" w:rsidTr="00D63EDB">
        <w:tc>
          <w:tcPr>
            <w:tcW w:w="1956" w:type="dxa"/>
          </w:tcPr>
          <w:p w14:paraId="682C4C5A" w14:textId="77777777" w:rsidR="00724A59" w:rsidRPr="0092335E" w:rsidRDefault="00724A59" w:rsidP="00E34020">
            <w:pPr>
              <w:ind w:firstLine="0"/>
              <w:jc w:val="left"/>
              <w:rPr>
                <w:sz w:val="20"/>
                <w:szCs w:val="20"/>
              </w:rPr>
            </w:pPr>
            <w:proofErr w:type="spellStart"/>
            <w:r w:rsidRPr="0092335E">
              <w:rPr>
                <w:sz w:val="20"/>
                <w:szCs w:val="20"/>
              </w:rPr>
              <w:t>Propachlor</w:t>
            </w:r>
            <w:proofErr w:type="spellEnd"/>
          </w:p>
        </w:tc>
        <w:tc>
          <w:tcPr>
            <w:tcW w:w="1554" w:type="dxa"/>
          </w:tcPr>
          <w:p w14:paraId="067A1275" w14:textId="77777777" w:rsidR="00724A59" w:rsidRPr="0092335E" w:rsidRDefault="00724A59" w:rsidP="00E34020">
            <w:pPr>
              <w:ind w:firstLine="0"/>
              <w:jc w:val="left"/>
              <w:rPr>
                <w:sz w:val="20"/>
                <w:szCs w:val="20"/>
              </w:rPr>
            </w:pPr>
            <w:r w:rsidRPr="0092335E">
              <w:rPr>
                <w:sz w:val="20"/>
                <w:szCs w:val="20"/>
              </w:rPr>
              <w:t xml:space="preserve">0.06 </w:t>
            </w:r>
            <w:r>
              <w:rPr>
                <w:sz w:val="20"/>
                <w:szCs w:val="20"/>
              </w:rPr>
              <w:t>Ea</w:t>
            </w:r>
            <w:r w:rsidRPr="0092335E">
              <w:rPr>
                <w:sz w:val="20"/>
                <w:szCs w:val="20"/>
              </w:rPr>
              <w:t>st shallo</w:t>
            </w:r>
            <w:r>
              <w:rPr>
                <w:sz w:val="20"/>
                <w:szCs w:val="20"/>
              </w:rPr>
              <w:t>w</w:t>
            </w:r>
            <w:r w:rsidRPr="0092335E">
              <w:rPr>
                <w:sz w:val="20"/>
                <w:szCs w:val="20"/>
              </w:rPr>
              <w:t xml:space="preserve"> piezometer</w:t>
            </w:r>
          </w:p>
        </w:tc>
        <w:tc>
          <w:tcPr>
            <w:tcW w:w="1701" w:type="dxa"/>
          </w:tcPr>
          <w:p w14:paraId="1422CC5A" w14:textId="77777777" w:rsidR="00724A59" w:rsidRPr="0092335E" w:rsidRDefault="00724A59" w:rsidP="00E34020">
            <w:pPr>
              <w:ind w:firstLine="0"/>
              <w:jc w:val="left"/>
              <w:rPr>
                <w:sz w:val="20"/>
                <w:szCs w:val="20"/>
              </w:rPr>
            </w:pPr>
            <w:r w:rsidRPr="0092335E">
              <w:rPr>
                <w:sz w:val="20"/>
                <w:szCs w:val="20"/>
              </w:rPr>
              <w:t>n.d.</w:t>
            </w:r>
          </w:p>
        </w:tc>
        <w:tc>
          <w:tcPr>
            <w:tcW w:w="2268" w:type="dxa"/>
            <w:shd w:val="clear" w:color="auto" w:fill="auto"/>
          </w:tcPr>
          <w:p w14:paraId="160654DE" w14:textId="77777777" w:rsidR="00724A59" w:rsidRPr="0092335E" w:rsidRDefault="00724A59" w:rsidP="00E34020">
            <w:pPr>
              <w:ind w:firstLine="0"/>
              <w:jc w:val="left"/>
              <w:rPr>
                <w:sz w:val="20"/>
                <w:szCs w:val="20"/>
              </w:rPr>
            </w:pPr>
            <w:r>
              <w:rPr>
                <w:sz w:val="20"/>
                <w:szCs w:val="20"/>
              </w:rPr>
              <w:t>Ea</w:t>
            </w:r>
            <w:r w:rsidRPr="0092335E">
              <w:rPr>
                <w:sz w:val="20"/>
                <w:szCs w:val="20"/>
              </w:rPr>
              <w:t>st shallow piezometer</w:t>
            </w:r>
          </w:p>
          <w:p w14:paraId="0BF276A8" w14:textId="77777777" w:rsidR="00724A59" w:rsidRPr="0092335E" w:rsidRDefault="00724A59" w:rsidP="00E34020">
            <w:pPr>
              <w:ind w:firstLine="0"/>
              <w:jc w:val="left"/>
              <w:rPr>
                <w:sz w:val="20"/>
                <w:szCs w:val="20"/>
              </w:rPr>
            </w:pPr>
            <w:r w:rsidRPr="0092335E">
              <w:rPr>
                <w:sz w:val="20"/>
                <w:szCs w:val="20"/>
              </w:rPr>
              <w:t xml:space="preserve">0.06 </w:t>
            </w:r>
          </w:p>
        </w:tc>
        <w:tc>
          <w:tcPr>
            <w:tcW w:w="1417" w:type="dxa"/>
          </w:tcPr>
          <w:p w14:paraId="6FBED2BC" w14:textId="77777777" w:rsidR="00724A59" w:rsidRPr="0092335E" w:rsidRDefault="00724A59" w:rsidP="00E34020">
            <w:pPr>
              <w:ind w:firstLine="0"/>
              <w:jc w:val="left"/>
              <w:rPr>
                <w:sz w:val="20"/>
                <w:szCs w:val="20"/>
              </w:rPr>
            </w:pPr>
          </w:p>
        </w:tc>
        <w:tc>
          <w:tcPr>
            <w:tcW w:w="1323" w:type="dxa"/>
          </w:tcPr>
          <w:p w14:paraId="06A76FFC" w14:textId="77777777" w:rsidR="00724A59" w:rsidRPr="0092335E" w:rsidRDefault="00724A59" w:rsidP="00E34020">
            <w:pPr>
              <w:ind w:firstLine="0"/>
              <w:jc w:val="left"/>
              <w:rPr>
                <w:sz w:val="20"/>
                <w:szCs w:val="20"/>
              </w:rPr>
            </w:pPr>
            <w:r w:rsidRPr="0092335E">
              <w:rPr>
                <w:sz w:val="20"/>
                <w:szCs w:val="20"/>
              </w:rPr>
              <w:t>1</w:t>
            </w:r>
          </w:p>
        </w:tc>
      </w:tr>
      <w:tr w:rsidR="00724A59" w:rsidRPr="0092335E" w14:paraId="0099879A" w14:textId="77777777" w:rsidTr="00D63EDB">
        <w:tc>
          <w:tcPr>
            <w:tcW w:w="1956" w:type="dxa"/>
          </w:tcPr>
          <w:p w14:paraId="215F1AE3" w14:textId="77777777" w:rsidR="00724A59" w:rsidRPr="0092335E" w:rsidRDefault="00724A59" w:rsidP="00E34020">
            <w:pPr>
              <w:ind w:firstLine="0"/>
              <w:jc w:val="left"/>
              <w:rPr>
                <w:sz w:val="20"/>
                <w:szCs w:val="20"/>
              </w:rPr>
            </w:pPr>
            <w:r w:rsidRPr="009268AB">
              <w:rPr>
                <w:sz w:val="20"/>
                <w:szCs w:val="20"/>
              </w:rPr>
              <w:t>Propamocarb</w:t>
            </w:r>
          </w:p>
        </w:tc>
        <w:tc>
          <w:tcPr>
            <w:tcW w:w="1554" w:type="dxa"/>
          </w:tcPr>
          <w:p w14:paraId="58974A75" w14:textId="77777777" w:rsidR="00724A59" w:rsidRPr="0092335E" w:rsidRDefault="00724A59" w:rsidP="00E34020">
            <w:pPr>
              <w:ind w:firstLine="0"/>
              <w:jc w:val="left"/>
              <w:rPr>
                <w:sz w:val="20"/>
                <w:szCs w:val="20"/>
              </w:rPr>
            </w:pPr>
            <w:r w:rsidRPr="0092335E">
              <w:rPr>
                <w:sz w:val="20"/>
                <w:szCs w:val="20"/>
              </w:rPr>
              <w:t>57.91 West deep piezometer</w:t>
            </w:r>
          </w:p>
        </w:tc>
        <w:tc>
          <w:tcPr>
            <w:tcW w:w="1701" w:type="dxa"/>
          </w:tcPr>
          <w:p w14:paraId="3F105C18" w14:textId="77777777" w:rsidR="00724A59" w:rsidRPr="0092335E" w:rsidRDefault="00724A59" w:rsidP="00E34020">
            <w:pPr>
              <w:ind w:firstLine="0"/>
              <w:jc w:val="left"/>
              <w:rPr>
                <w:sz w:val="20"/>
                <w:szCs w:val="20"/>
              </w:rPr>
            </w:pPr>
            <w:r w:rsidRPr="0092335E">
              <w:rPr>
                <w:sz w:val="20"/>
                <w:szCs w:val="20"/>
              </w:rPr>
              <w:t>n.d.</w:t>
            </w:r>
          </w:p>
        </w:tc>
        <w:tc>
          <w:tcPr>
            <w:tcW w:w="2268" w:type="dxa"/>
            <w:shd w:val="clear" w:color="auto" w:fill="auto"/>
          </w:tcPr>
          <w:p w14:paraId="71A9ECA4" w14:textId="77777777" w:rsidR="00724A59" w:rsidRPr="0092335E" w:rsidRDefault="00724A59" w:rsidP="00E34020">
            <w:pPr>
              <w:ind w:firstLine="0"/>
              <w:jc w:val="left"/>
              <w:rPr>
                <w:sz w:val="20"/>
                <w:szCs w:val="20"/>
              </w:rPr>
            </w:pPr>
            <w:r w:rsidRPr="0092335E">
              <w:rPr>
                <w:sz w:val="20"/>
                <w:szCs w:val="20"/>
              </w:rPr>
              <w:t>All piezometer</w:t>
            </w:r>
          </w:p>
          <w:p w14:paraId="1EE84D4F" w14:textId="77777777" w:rsidR="00724A59" w:rsidRPr="0092335E" w:rsidRDefault="00724A59" w:rsidP="00E34020">
            <w:pPr>
              <w:ind w:firstLine="0"/>
              <w:jc w:val="left"/>
              <w:rPr>
                <w:sz w:val="20"/>
                <w:szCs w:val="20"/>
              </w:rPr>
            </w:pPr>
            <w:r w:rsidRPr="0092335E">
              <w:rPr>
                <w:sz w:val="20"/>
                <w:szCs w:val="20"/>
              </w:rPr>
              <w:t>57</w:t>
            </w:r>
            <w:r>
              <w:rPr>
                <w:sz w:val="20"/>
                <w:szCs w:val="20"/>
              </w:rPr>
              <w:t xml:space="preserve"> WD</w:t>
            </w:r>
          </w:p>
        </w:tc>
        <w:tc>
          <w:tcPr>
            <w:tcW w:w="1417" w:type="dxa"/>
          </w:tcPr>
          <w:p w14:paraId="50EAA1BF" w14:textId="77777777" w:rsidR="00724A59" w:rsidRPr="0092335E" w:rsidRDefault="00724A59" w:rsidP="00E34020">
            <w:pPr>
              <w:ind w:firstLine="0"/>
              <w:jc w:val="left"/>
              <w:rPr>
                <w:sz w:val="20"/>
                <w:szCs w:val="20"/>
              </w:rPr>
            </w:pPr>
          </w:p>
        </w:tc>
        <w:tc>
          <w:tcPr>
            <w:tcW w:w="1323" w:type="dxa"/>
          </w:tcPr>
          <w:p w14:paraId="544BF241" w14:textId="77777777" w:rsidR="00724A59" w:rsidRPr="0092335E" w:rsidRDefault="00724A59" w:rsidP="00E34020">
            <w:pPr>
              <w:ind w:firstLine="0"/>
              <w:jc w:val="left"/>
              <w:rPr>
                <w:sz w:val="20"/>
                <w:szCs w:val="20"/>
              </w:rPr>
            </w:pPr>
            <w:r w:rsidRPr="0092335E">
              <w:rPr>
                <w:sz w:val="20"/>
                <w:szCs w:val="20"/>
              </w:rPr>
              <w:t>63</w:t>
            </w:r>
          </w:p>
        </w:tc>
      </w:tr>
      <w:tr w:rsidR="00724A59" w:rsidRPr="0092335E" w14:paraId="564AF6A8" w14:textId="77777777" w:rsidTr="00D63EDB">
        <w:tc>
          <w:tcPr>
            <w:tcW w:w="1956" w:type="dxa"/>
          </w:tcPr>
          <w:p w14:paraId="1CF3C636" w14:textId="77777777" w:rsidR="00724A59" w:rsidRPr="0092335E" w:rsidRDefault="00724A59" w:rsidP="00E34020">
            <w:pPr>
              <w:ind w:firstLine="0"/>
              <w:jc w:val="left"/>
              <w:rPr>
                <w:sz w:val="20"/>
                <w:szCs w:val="20"/>
              </w:rPr>
            </w:pPr>
            <w:r w:rsidRPr="0092335E">
              <w:rPr>
                <w:sz w:val="20"/>
                <w:szCs w:val="20"/>
              </w:rPr>
              <w:t>Propazine</w:t>
            </w:r>
          </w:p>
        </w:tc>
        <w:tc>
          <w:tcPr>
            <w:tcW w:w="1554" w:type="dxa"/>
          </w:tcPr>
          <w:p w14:paraId="4F07BFFD" w14:textId="77777777" w:rsidR="00724A59" w:rsidRPr="0092335E" w:rsidRDefault="00724A59" w:rsidP="00E34020">
            <w:pPr>
              <w:ind w:firstLine="0"/>
              <w:jc w:val="left"/>
              <w:rPr>
                <w:sz w:val="20"/>
                <w:szCs w:val="20"/>
              </w:rPr>
            </w:pPr>
            <w:r>
              <w:rPr>
                <w:sz w:val="20"/>
                <w:szCs w:val="20"/>
              </w:rPr>
              <w:t>(Only in irrigation)</w:t>
            </w:r>
          </w:p>
        </w:tc>
        <w:tc>
          <w:tcPr>
            <w:tcW w:w="1701" w:type="dxa"/>
          </w:tcPr>
          <w:p w14:paraId="775D1EFE" w14:textId="77777777" w:rsidR="00724A59" w:rsidRPr="0092335E" w:rsidRDefault="00724A59" w:rsidP="00E34020">
            <w:pPr>
              <w:ind w:firstLine="0"/>
              <w:jc w:val="left"/>
              <w:rPr>
                <w:sz w:val="20"/>
                <w:szCs w:val="20"/>
              </w:rPr>
            </w:pPr>
            <w:r w:rsidRPr="0092335E">
              <w:rPr>
                <w:sz w:val="20"/>
                <w:szCs w:val="20"/>
              </w:rPr>
              <w:t>2.47</w:t>
            </w:r>
          </w:p>
        </w:tc>
        <w:tc>
          <w:tcPr>
            <w:tcW w:w="2268" w:type="dxa"/>
            <w:shd w:val="clear" w:color="auto" w:fill="auto"/>
          </w:tcPr>
          <w:p w14:paraId="4A7AE2C5" w14:textId="77777777" w:rsidR="00724A59" w:rsidRPr="0092335E" w:rsidRDefault="00724A59" w:rsidP="00E34020">
            <w:pPr>
              <w:ind w:firstLine="0"/>
              <w:jc w:val="left"/>
              <w:rPr>
                <w:sz w:val="20"/>
                <w:szCs w:val="20"/>
              </w:rPr>
            </w:pPr>
            <w:r w:rsidRPr="0092335E">
              <w:rPr>
                <w:sz w:val="20"/>
                <w:szCs w:val="20"/>
              </w:rPr>
              <w:t>None</w:t>
            </w:r>
          </w:p>
        </w:tc>
        <w:tc>
          <w:tcPr>
            <w:tcW w:w="1417" w:type="dxa"/>
          </w:tcPr>
          <w:p w14:paraId="675A7A01" w14:textId="77777777" w:rsidR="00724A59" w:rsidRPr="0092335E" w:rsidRDefault="00724A59" w:rsidP="00E34020">
            <w:pPr>
              <w:ind w:firstLine="0"/>
              <w:jc w:val="left"/>
              <w:rPr>
                <w:sz w:val="20"/>
                <w:szCs w:val="20"/>
              </w:rPr>
            </w:pPr>
          </w:p>
        </w:tc>
        <w:tc>
          <w:tcPr>
            <w:tcW w:w="1323" w:type="dxa"/>
          </w:tcPr>
          <w:p w14:paraId="15075B6C" w14:textId="77777777" w:rsidR="00724A59" w:rsidRPr="0092335E" w:rsidRDefault="00724A59" w:rsidP="00E34020">
            <w:pPr>
              <w:ind w:firstLine="0"/>
              <w:jc w:val="left"/>
              <w:rPr>
                <w:sz w:val="20"/>
                <w:szCs w:val="20"/>
              </w:rPr>
            </w:pPr>
          </w:p>
        </w:tc>
      </w:tr>
      <w:tr w:rsidR="00724A59" w:rsidRPr="0092335E" w14:paraId="69B7C055" w14:textId="77777777" w:rsidTr="00D63EDB">
        <w:tc>
          <w:tcPr>
            <w:tcW w:w="1956" w:type="dxa"/>
          </w:tcPr>
          <w:p w14:paraId="14E55C42" w14:textId="77777777" w:rsidR="00724A59" w:rsidRPr="0092335E" w:rsidRDefault="00724A59" w:rsidP="00E34020">
            <w:pPr>
              <w:ind w:firstLine="0"/>
              <w:jc w:val="left"/>
              <w:rPr>
                <w:sz w:val="20"/>
                <w:szCs w:val="20"/>
              </w:rPr>
            </w:pPr>
            <w:r w:rsidRPr="0092335E">
              <w:rPr>
                <w:sz w:val="20"/>
                <w:szCs w:val="20"/>
              </w:rPr>
              <w:t>Propiconazole</w:t>
            </w:r>
          </w:p>
        </w:tc>
        <w:tc>
          <w:tcPr>
            <w:tcW w:w="1554" w:type="dxa"/>
          </w:tcPr>
          <w:p w14:paraId="3E10FF8E" w14:textId="77777777" w:rsidR="00724A59" w:rsidRPr="0092335E" w:rsidRDefault="00724A59" w:rsidP="00E34020">
            <w:pPr>
              <w:ind w:firstLine="0"/>
              <w:jc w:val="left"/>
              <w:rPr>
                <w:sz w:val="20"/>
                <w:szCs w:val="20"/>
              </w:rPr>
            </w:pPr>
            <w:r w:rsidRPr="0092335E">
              <w:rPr>
                <w:sz w:val="20"/>
                <w:szCs w:val="20"/>
              </w:rPr>
              <w:t xml:space="preserve">7.3 East field </w:t>
            </w:r>
            <w:r>
              <w:rPr>
                <w:sz w:val="20"/>
                <w:szCs w:val="20"/>
              </w:rPr>
              <w:t>runoff</w:t>
            </w:r>
          </w:p>
        </w:tc>
        <w:tc>
          <w:tcPr>
            <w:tcW w:w="1701" w:type="dxa"/>
          </w:tcPr>
          <w:p w14:paraId="2D28D18A" w14:textId="77777777" w:rsidR="00724A59" w:rsidRPr="0092335E" w:rsidRDefault="00724A59" w:rsidP="00E34020">
            <w:pPr>
              <w:ind w:firstLine="0"/>
              <w:jc w:val="left"/>
              <w:rPr>
                <w:sz w:val="20"/>
                <w:szCs w:val="20"/>
              </w:rPr>
            </w:pPr>
            <w:r w:rsidRPr="0092335E">
              <w:rPr>
                <w:sz w:val="20"/>
                <w:szCs w:val="20"/>
              </w:rPr>
              <w:t>n.d.</w:t>
            </w:r>
          </w:p>
        </w:tc>
        <w:tc>
          <w:tcPr>
            <w:tcW w:w="2268" w:type="dxa"/>
            <w:shd w:val="clear" w:color="auto" w:fill="auto"/>
          </w:tcPr>
          <w:p w14:paraId="11FB64A4" w14:textId="77777777" w:rsidR="00724A59" w:rsidRPr="0092335E" w:rsidRDefault="00724A59" w:rsidP="00E34020">
            <w:pPr>
              <w:ind w:firstLine="0"/>
              <w:jc w:val="left"/>
              <w:rPr>
                <w:sz w:val="20"/>
                <w:szCs w:val="20"/>
              </w:rPr>
            </w:pPr>
            <w:r w:rsidRPr="0092335E">
              <w:rPr>
                <w:sz w:val="20"/>
                <w:szCs w:val="20"/>
              </w:rPr>
              <w:t>West shallow piezometer 1.85</w:t>
            </w:r>
          </w:p>
        </w:tc>
        <w:tc>
          <w:tcPr>
            <w:tcW w:w="1417" w:type="dxa"/>
          </w:tcPr>
          <w:p w14:paraId="7450A252" w14:textId="77777777" w:rsidR="00724A59" w:rsidRPr="0092335E" w:rsidRDefault="00724A59" w:rsidP="00E34020">
            <w:pPr>
              <w:ind w:firstLine="0"/>
              <w:jc w:val="left"/>
              <w:rPr>
                <w:sz w:val="20"/>
                <w:szCs w:val="20"/>
              </w:rPr>
            </w:pPr>
          </w:p>
        </w:tc>
        <w:tc>
          <w:tcPr>
            <w:tcW w:w="1323" w:type="dxa"/>
          </w:tcPr>
          <w:p w14:paraId="54700D36" w14:textId="77777777" w:rsidR="00724A59" w:rsidRPr="0092335E" w:rsidRDefault="00724A59" w:rsidP="00E34020">
            <w:pPr>
              <w:ind w:firstLine="0"/>
              <w:jc w:val="left"/>
              <w:rPr>
                <w:sz w:val="20"/>
                <w:szCs w:val="20"/>
              </w:rPr>
            </w:pPr>
            <w:r w:rsidRPr="0092335E">
              <w:rPr>
                <w:sz w:val="20"/>
                <w:szCs w:val="20"/>
              </w:rPr>
              <w:t>2</w:t>
            </w:r>
          </w:p>
        </w:tc>
      </w:tr>
      <w:tr w:rsidR="00724A59" w:rsidRPr="0092335E" w14:paraId="1A02CCFA" w14:textId="77777777" w:rsidTr="00D63EDB">
        <w:tc>
          <w:tcPr>
            <w:tcW w:w="1956" w:type="dxa"/>
          </w:tcPr>
          <w:p w14:paraId="495A766A" w14:textId="77777777" w:rsidR="00724A59" w:rsidRPr="0092335E" w:rsidRDefault="00724A59" w:rsidP="00E34020">
            <w:pPr>
              <w:ind w:firstLine="0"/>
              <w:jc w:val="left"/>
              <w:rPr>
                <w:sz w:val="20"/>
                <w:szCs w:val="20"/>
              </w:rPr>
            </w:pPr>
            <w:r w:rsidRPr="009268AB">
              <w:rPr>
                <w:sz w:val="20"/>
                <w:szCs w:val="20"/>
              </w:rPr>
              <w:t>Propoxur</w:t>
            </w:r>
          </w:p>
        </w:tc>
        <w:tc>
          <w:tcPr>
            <w:tcW w:w="1554" w:type="dxa"/>
          </w:tcPr>
          <w:p w14:paraId="2E7D8BD0" w14:textId="77777777" w:rsidR="00724A59" w:rsidRPr="0092335E" w:rsidRDefault="00724A59" w:rsidP="00E34020">
            <w:pPr>
              <w:ind w:firstLine="0"/>
              <w:jc w:val="left"/>
              <w:rPr>
                <w:sz w:val="20"/>
                <w:szCs w:val="20"/>
              </w:rPr>
            </w:pPr>
            <w:r w:rsidRPr="0092335E">
              <w:rPr>
                <w:sz w:val="20"/>
                <w:szCs w:val="20"/>
              </w:rPr>
              <w:t xml:space="preserve">367.3 </w:t>
            </w:r>
            <w:r>
              <w:rPr>
                <w:sz w:val="20"/>
                <w:szCs w:val="20"/>
              </w:rPr>
              <w:t xml:space="preserve">West </w:t>
            </w:r>
            <w:proofErr w:type="spellStart"/>
            <w:r w:rsidRPr="0092335E">
              <w:rPr>
                <w:sz w:val="20"/>
                <w:szCs w:val="20"/>
              </w:rPr>
              <w:t>West</w:t>
            </w:r>
            <w:proofErr w:type="spellEnd"/>
            <w:r w:rsidRPr="0092335E">
              <w:rPr>
                <w:sz w:val="20"/>
                <w:szCs w:val="20"/>
              </w:rPr>
              <w:t xml:space="preserve"> manhole</w:t>
            </w:r>
          </w:p>
        </w:tc>
        <w:tc>
          <w:tcPr>
            <w:tcW w:w="1701" w:type="dxa"/>
          </w:tcPr>
          <w:p w14:paraId="21697318" w14:textId="77777777" w:rsidR="00724A59" w:rsidRPr="0092335E" w:rsidRDefault="00724A59" w:rsidP="00E34020">
            <w:pPr>
              <w:ind w:firstLine="0"/>
              <w:jc w:val="left"/>
              <w:rPr>
                <w:sz w:val="20"/>
                <w:szCs w:val="20"/>
              </w:rPr>
            </w:pPr>
            <w:r w:rsidRPr="0092335E">
              <w:rPr>
                <w:sz w:val="20"/>
                <w:szCs w:val="20"/>
              </w:rPr>
              <w:t xml:space="preserve">526.89 </w:t>
            </w:r>
          </w:p>
        </w:tc>
        <w:tc>
          <w:tcPr>
            <w:tcW w:w="2268" w:type="dxa"/>
            <w:shd w:val="clear" w:color="auto" w:fill="auto"/>
          </w:tcPr>
          <w:p w14:paraId="657132F6" w14:textId="77777777" w:rsidR="00724A59" w:rsidRPr="0092335E" w:rsidRDefault="00724A59" w:rsidP="00E34020">
            <w:pPr>
              <w:ind w:firstLine="0"/>
              <w:jc w:val="left"/>
              <w:rPr>
                <w:sz w:val="20"/>
                <w:szCs w:val="20"/>
              </w:rPr>
            </w:pPr>
            <w:r w:rsidRPr="0092335E">
              <w:rPr>
                <w:sz w:val="20"/>
                <w:szCs w:val="20"/>
              </w:rPr>
              <w:t>All piezometers</w:t>
            </w:r>
          </w:p>
          <w:p w14:paraId="42BD0000" w14:textId="77777777" w:rsidR="00724A59" w:rsidRPr="0092335E" w:rsidRDefault="00724A59" w:rsidP="00E34020">
            <w:pPr>
              <w:ind w:firstLine="0"/>
              <w:jc w:val="left"/>
              <w:rPr>
                <w:sz w:val="20"/>
                <w:szCs w:val="20"/>
              </w:rPr>
            </w:pPr>
            <w:r w:rsidRPr="0092335E">
              <w:rPr>
                <w:sz w:val="20"/>
                <w:szCs w:val="20"/>
              </w:rPr>
              <w:t xml:space="preserve">22.59 </w:t>
            </w:r>
            <w:r>
              <w:rPr>
                <w:sz w:val="20"/>
                <w:szCs w:val="20"/>
              </w:rPr>
              <w:t>ED</w:t>
            </w:r>
          </w:p>
        </w:tc>
        <w:tc>
          <w:tcPr>
            <w:tcW w:w="1417" w:type="dxa"/>
          </w:tcPr>
          <w:p w14:paraId="67B5EAC5" w14:textId="77777777" w:rsidR="00724A59" w:rsidRPr="0092335E" w:rsidRDefault="00724A59" w:rsidP="00E34020">
            <w:pPr>
              <w:ind w:firstLine="0"/>
              <w:jc w:val="left"/>
              <w:rPr>
                <w:sz w:val="20"/>
                <w:szCs w:val="20"/>
              </w:rPr>
            </w:pPr>
          </w:p>
        </w:tc>
        <w:tc>
          <w:tcPr>
            <w:tcW w:w="1323" w:type="dxa"/>
          </w:tcPr>
          <w:p w14:paraId="48FC818D" w14:textId="77777777" w:rsidR="00724A59" w:rsidRPr="0092335E" w:rsidRDefault="00724A59" w:rsidP="00E34020">
            <w:pPr>
              <w:ind w:firstLine="0"/>
              <w:jc w:val="left"/>
              <w:rPr>
                <w:sz w:val="20"/>
                <w:szCs w:val="20"/>
              </w:rPr>
            </w:pPr>
            <w:r w:rsidRPr="0092335E">
              <w:rPr>
                <w:sz w:val="20"/>
                <w:szCs w:val="20"/>
              </w:rPr>
              <w:t>43</w:t>
            </w:r>
          </w:p>
        </w:tc>
      </w:tr>
      <w:tr w:rsidR="00724A59" w:rsidRPr="0092335E" w14:paraId="70638F50" w14:textId="77777777" w:rsidTr="00D63EDB">
        <w:tc>
          <w:tcPr>
            <w:tcW w:w="1956" w:type="dxa"/>
          </w:tcPr>
          <w:p w14:paraId="787E429F" w14:textId="77777777" w:rsidR="00724A59" w:rsidRPr="0092335E" w:rsidRDefault="00724A59" w:rsidP="00E34020">
            <w:pPr>
              <w:ind w:firstLine="0"/>
              <w:jc w:val="left"/>
              <w:rPr>
                <w:sz w:val="20"/>
                <w:szCs w:val="20"/>
              </w:rPr>
            </w:pPr>
            <w:r w:rsidRPr="0092335E">
              <w:rPr>
                <w:sz w:val="20"/>
                <w:szCs w:val="20"/>
              </w:rPr>
              <w:t>Propyzamide</w:t>
            </w:r>
          </w:p>
        </w:tc>
        <w:tc>
          <w:tcPr>
            <w:tcW w:w="1554" w:type="dxa"/>
          </w:tcPr>
          <w:p w14:paraId="1ECEC99F" w14:textId="77777777" w:rsidR="00724A59" w:rsidRPr="0092335E" w:rsidRDefault="00724A59" w:rsidP="00E34020">
            <w:pPr>
              <w:ind w:firstLine="0"/>
              <w:jc w:val="left"/>
              <w:rPr>
                <w:sz w:val="20"/>
                <w:szCs w:val="20"/>
              </w:rPr>
            </w:pPr>
            <w:r w:rsidRPr="0092335E">
              <w:rPr>
                <w:sz w:val="20"/>
                <w:szCs w:val="20"/>
              </w:rPr>
              <w:t xml:space="preserve">93.6 East </w:t>
            </w:r>
            <w:r>
              <w:rPr>
                <w:sz w:val="20"/>
                <w:szCs w:val="20"/>
              </w:rPr>
              <w:t>field secondary channel</w:t>
            </w:r>
          </w:p>
        </w:tc>
        <w:tc>
          <w:tcPr>
            <w:tcW w:w="1701" w:type="dxa"/>
          </w:tcPr>
          <w:p w14:paraId="7E1995FA" w14:textId="77777777" w:rsidR="00724A59" w:rsidRPr="0092335E" w:rsidRDefault="00724A59" w:rsidP="00E34020">
            <w:pPr>
              <w:ind w:firstLine="0"/>
              <w:jc w:val="left"/>
              <w:rPr>
                <w:sz w:val="20"/>
                <w:szCs w:val="20"/>
              </w:rPr>
            </w:pPr>
            <w:r w:rsidRPr="0092335E">
              <w:rPr>
                <w:sz w:val="20"/>
                <w:szCs w:val="20"/>
              </w:rPr>
              <w:t>n.d.</w:t>
            </w:r>
          </w:p>
        </w:tc>
        <w:tc>
          <w:tcPr>
            <w:tcW w:w="2268" w:type="dxa"/>
            <w:shd w:val="clear" w:color="auto" w:fill="auto"/>
          </w:tcPr>
          <w:p w14:paraId="369B8105" w14:textId="77777777" w:rsidR="00724A59" w:rsidRPr="0092335E" w:rsidRDefault="00724A59" w:rsidP="00E34020">
            <w:pPr>
              <w:ind w:firstLine="0"/>
              <w:jc w:val="left"/>
              <w:rPr>
                <w:sz w:val="20"/>
                <w:szCs w:val="20"/>
              </w:rPr>
            </w:pPr>
            <w:r w:rsidRPr="0092335E">
              <w:rPr>
                <w:sz w:val="20"/>
                <w:szCs w:val="20"/>
              </w:rPr>
              <w:t>West piezometers</w:t>
            </w:r>
          </w:p>
          <w:p w14:paraId="06B1778F" w14:textId="77777777" w:rsidR="00724A59" w:rsidRPr="0092335E" w:rsidRDefault="00724A59" w:rsidP="00E34020">
            <w:pPr>
              <w:ind w:firstLine="0"/>
              <w:jc w:val="left"/>
              <w:rPr>
                <w:sz w:val="20"/>
                <w:szCs w:val="20"/>
              </w:rPr>
            </w:pPr>
            <w:r w:rsidRPr="0092335E">
              <w:rPr>
                <w:sz w:val="20"/>
                <w:szCs w:val="20"/>
              </w:rPr>
              <w:t xml:space="preserve">15.24 WS </w:t>
            </w:r>
          </w:p>
        </w:tc>
        <w:tc>
          <w:tcPr>
            <w:tcW w:w="1417" w:type="dxa"/>
          </w:tcPr>
          <w:p w14:paraId="61445B26" w14:textId="77777777" w:rsidR="00724A59" w:rsidRPr="0092335E" w:rsidRDefault="00724A59" w:rsidP="00E34020">
            <w:pPr>
              <w:ind w:firstLine="0"/>
              <w:jc w:val="left"/>
              <w:rPr>
                <w:sz w:val="20"/>
                <w:szCs w:val="20"/>
              </w:rPr>
            </w:pPr>
            <w:r>
              <w:rPr>
                <w:sz w:val="20"/>
                <w:szCs w:val="20"/>
              </w:rPr>
              <w:t>12.2.2018 W</w:t>
            </w:r>
          </w:p>
        </w:tc>
        <w:tc>
          <w:tcPr>
            <w:tcW w:w="1323" w:type="dxa"/>
          </w:tcPr>
          <w:p w14:paraId="1669B579" w14:textId="77777777" w:rsidR="00724A59" w:rsidRPr="0092335E" w:rsidRDefault="00724A59" w:rsidP="00E34020">
            <w:pPr>
              <w:ind w:firstLine="0"/>
              <w:jc w:val="left"/>
              <w:rPr>
                <w:sz w:val="20"/>
                <w:szCs w:val="20"/>
              </w:rPr>
            </w:pPr>
            <w:r w:rsidRPr="0092335E">
              <w:rPr>
                <w:sz w:val="20"/>
                <w:szCs w:val="20"/>
              </w:rPr>
              <w:t>17</w:t>
            </w:r>
          </w:p>
        </w:tc>
      </w:tr>
      <w:tr w:rsidR="00724A59" w:rsidRPr="0092335E" w14:paraId="51CC8198" w14:textId="77777777" w:rsidTr="00D63EDB">
        <w:tc>
          <w:tcPr>
            <w:tcW w:w="1956" w:type="dxa"/>
          </w:tcPr>
          <w:p w14:paraId="367DDE48" w14:textId="2771DB87" w:rsidR="00724A59" w:rsidRPr="0092335E" w:rsidRDefault="00724A59" w:rsidP="00E34020">
            <w:pPr>
              <w:ind w:firstLine="0"/>
              <w:jc w:val="left"/>
              <w:rPr>
                <w:sz w:val="20"/>
                <w:szCs w:val="20"/>
              </w:rPr>
            </w:pPr>
            <w:r w:rsidRPr="0092335E">
              <w:rPr>
                <w:sz w:val="20"/>
                <w:szCs w:val="20"/>
              </w:rPr>
              <w:t>Sildenafil</w:t>
            </w:r>
            <w:proofErr w:type="gramStart"/>
            <w:r w:rsidR="00847E8F">
              <w:rPr>
                <w:sz w:val="20"/>
                <w:szCs w:val="20"/>
              </w:rPr>
              <w:t>*</w:t>
            </w:r>
            <w:r w:rsidR="00847E8F">
              <w:rPr>
                <w:sz w:val="20"/>
                <w:szCs w:val="20"/>
                <w:vertAlign w:val="superscript"/>
              </w:rPr>
              <w:t>,</w:t>
            </w:r>
            <w:r w:rsidR="00847E8F">
              <w:rPr>
                <w:sz w:val="20"/>
                <w:szCs w:val="20"/>
              </w:rPr>
              <w:t>*</w:t>
            </w:r>
            <w:proofErr w:type="gramEnd"/>
            <w:r w:rsidR="00847E8F">
              <w:rPr>
                <w:sz w:val="20"/>
                <w:szCs w:val="20"/>
              </w:rPr>
              <w:t>*</w:t>
            </w:r>
            <w:r>
              <w:rPr>
                <w:sz w:val="20"/>
                <w:szCs w:val="20"/>
              </w:rPr>
              <w:t xml:space="preserve"> </w:t>
            </w:r>
          </w:p>
        </w:tc>
        <w:tc>
          <w:tcPr>
            <w:tcW w:w="1554" w:type="dxa"/>
          </w:tcPr>
          <w:p w14:paraId="15C5517E" w14:textId="77777777" w:rsidR="00724A59" w:rsidRPr="0092335E" w:rsidRDefault="00724A59" w:rsidP="00E34020">
            <w:pPr>
              <w:ind w:firstLine="0"/>
              <w:jc w:val="left"/>
              <w:rPr>
                <w:sz w:val="20"/>
                <w:szCs w:val="20"/>
                <w:rtl/>
              </w:rPr>
            </w:pPr>
            <w:r w:rsidRPr="0092335E">
              <w:rPr>
                <w:sz w:val="20"/>
                <w:szCs w:val="20"/>
              </w:rPr>
              <w:t xml:space="preserve">139.96 West field </w:t>
            </w:r>
            <w:r>
              <w:rPr>
                <w:sz w:val="20"/>
                <w:szCs w:val="20"/>
              </w:rPr>
              <w:t>primary channel</w:t>
            </w:r>
          </w:p>
        </w:tc>
        <w:tc>
          <w:tcPr>
            <w:tcW w:w="1701" w:type="dxa"/>
          </w:tcPr>
          <w:p w14:paraId="4DD40060" w14:textId="77777777" w:rsidR="00724A59" w:rsidRPr="0092335E" w:rsidRDefault="00724A59" w:rsidP="00E34020">
            <w:pPr>
              <w:ind w:firstLine="0"/>
              <w:jc w:val="left"/>
              <w:rPr>
                <w:sz w:val="20"/>
                <w:szCs w:val="20"/>
              </w:rPr>
            </w:pPr>
            <w:r>
              <w:rPr>
                <w:sz w:val="20"/>
                <w:szCs w:val="20"/>
              </w:rPr>
              <w:t>n.d.</w:t>
            </w:r>
          </w:p>
        </w:tc>
        <w:tc>
          <w:tcPr>
            <w:tcW w:w="2268" w:type="dxa"/>
            <w:shd w:val="clear" w:color="auto" w:fill="auto"/>
          </w:tcPr>
          <w:p w14:paraId="591F4627" w14:textId="77777777" w:rsidR="00724A59" w:rsidRPr="0092335E" w:rsidRDefault="00724A59" w:rsidP="00E34020">
            <w:pPr>
              <w:ind w:firstLine="0"/>
              <w:jc w:val="left"/>
              <w:rPr>
                <w:sz w:val="20"/>
                <w:szCs w:val="20"/>
              </w:rPr>
            </w:pPr>
            <w:r w:rsidRPr="0092335E">
              <w:rPr>
                <w:sz w:val="20"/>
                <w:szCs w:val="20"/>
              </w:rPr>
              <w:t>East deep piezometer</w:t>
            </w:r>
          </w:p>
          <w:p w14:paraId="1FD339DC" w14:textId="77777777" w:rsidR="00724A59" w:rsidRPr="0092335E" w:rsidRDefault="00724A59" w:rsidP="00E34020">
            <w:pPr>
              <w:ind w:firstLine="0"/>
              <w:jc w:val="left"/>
              <w:rPr>
                <w:sz w:val="20"/>
                <w:szCs w:val="20"/>
              </w:rPr>
            </w:pPr>
            <w:r w:rsidRPr="0092335E">
              <w:rPr>
                <w:sz w:val="20"/>
                <w:szCs w:val="20"/>
              </w:rPr>
              <w:t xml:space="preserve">21.16 </w:t>
            </w:r>
          </w:p>
        </w:tc>
        <w:tc>
          <w:tcPr>
            <w:tcW w:w="1417" w:type="dxa"/>
          </w:tcPr>
          <w:p w14:paraId="055F71C9" w14:textId="77777777" w:rsidR="00724A59" w:rsidRPr="0092335E" w:rsidRDefault="00724A59" w:rsidP="00E34020">
            <w:pPr>
              <w:ind w:firstLine="0"/>
              <w:jc w:val="left"/>
              <w:rPr>
                <w:sz w:val="20"/>
                <w:szCs w:val="20"/>
              </w:rPr>
            </w:pPr>
          </w:p>
        </w:tc>
        <w:tc>
          <w:tcPr>
            <w:tcW w:w="1323" w:type="dxa"/>
          </w:tcPr>
          <w:p w14:paraId="399CDCB9" w14:textId="77777777" w:rsidR="00724A59" w:rsidRPr="0092335E" w:rsidRDefault="00724A59" w:rsidP="00E34020">
            <w:pPr>
              <w:ind w:firstLine="0"/>
              <w:jc w:val="left"/>
              <w:rPr>
                <w:sz w:val="20"/>
                <w:szCs w:val="20"/>
              </w:rPr>
            </w:pPr>
            <w:r w:rsidRPr="0092335E">
              <w:rPr>
                <w:sz w:val="20"/>
                <w:szCs w:val="20"/>
              </w:rPr>
              <w:t>3</w:t>
            </w:r>
          </w:p>
        </w:tc>
      </w:tr>
      <w:tr w:rsidR="00724A59" w:rsidRPr="0092335E" w14:paraId="465B5019" w14:textId="77777777" w:rsidTr="00D63EDB">
        <w:tc>
          <w:tcPr>
            <w:tcW w:w="1956" w:type="dxa"/>
          </w:tcPr>
          <w:p w14:paraId="2D947CA3" w14:textId="77777777" w:rsidR="00724A59" w:rsidRPr="00CD1F82" w:rsidRDefault="00724A59" w:rsidP="00E34020">
            <w:pPr>
              <w:ind w:firstLine="0"/>
              <w:jc w:val="left"/>
              <w:rPr>
                <w:sz w:val="20"/>
                <w:szCs w:val="20"/>
              </w:rPr>
            </w:pPr>
            <w:r w:rsidRPr="00CD1F82">
              <w:rPr>
                <w:sz w:val="20"/>
                <w:szCs w:val="20"/>
              </w:rPr>
              <w:t>Simazine</w:t>
            </w:r>
          </w:p>
          <w:p w14:paraId="347E3994" w14:textId="77777777" w:rsidR="00724A59" w:rsidRPr="0092335E" w:rsidRDefault="00724A59" w:rsidP="00E34020">
            <w:pPr>
              <w:ind w:firstLine="0"/>
              <w:jc w:val="left"/>
              <w:rPr>
                <w:sz w:val="20"/>
                <w:szCs w:val="20"/>
              </w:rPr>
            </w:pPr>
          </w:p>
        </w:tc>
        <w:tc>
          <w:tcPr>
            <w:tcW w:w="1554" w:type="dxa"/>
          </w:tcPr>
          <w:p w14:paraId="6973BDBA" w14:textId="77777777" w:rsidR="00724A59" w:rsidRPr="0092335E" w:rsidRDefault="00724A59" w:rsidP="00E34020">
            <w:pPr>
              <w:ind w:firstLine="0"/>
              <w:jc w:val="left"/>
              <w:rPr>
                <w:sz w:val="20"/>
                <w:szCs w:val="20"/>
              </w:rPr>
            </w:pPr>
            <w:r w:rsidRPr="0092335E">
              <w:rPr>
                <w:sz w:val="20"/>
                <w:szCs w:val="20"/>
              </w:rPr>
              <w:t>7.38 West deep piezometer</w:t>
            </w:r>
          </w:p>
        </w:tc>
        <w:tc>
          <w:tcPr>
            <w:tcW w:w="1701" w:type="dxa"/>
          </w:tcPr>
          <w:p w14:paraId="1842760B" w14:textId="77777777" w:rsidR="00724A59" w:rsidRPr="0092335E" w:rsidRDefault="00724A59" w:rsidP="00E34020">
            <w:pPr>
              <w:ind w:firstLine="0"/>
              <w:jc w:val="left"/>
              <w:rPr>
                <w:sz w:val="20"/>
                <w:szCs w:val="20"/>
              </w:rPr>
            </w:pPr>
            <w:r>
              <w:rPr>
                <w:sz w:val="20"/>
                <w:szCs w:val="20"/>
              </w:rPr>
              <w:t>n.d.</w:t>
            </w:r>
          </w:p>
        </w:tc>
        <w:tc>
          <w:tcPr>
            <w:tcW w:w="2268" w:type="dxa"/>
            <w:shd w:val="clear" w:color="auto" w:fill="auto"/>
          </w:tcPr>
          <w:p w14:paraId="48B745EF" w14:textId="77777777" w:rsidR="00724A59" w:rsidRPr="0092335E" w:rsidRDefault="00724A59" w:rsidP="00E34020">
            <w:pPr>
              <w:ind w:firstLine="0"/>
              <w:jc w:val="left"/>
              <w:rPr>
                <w:sz w:val="20"/>
                <w:szCs w:val="20"/>
              </w:rPr>
            </w:pPr>
            <w:r>
              <w:rPr>
                <w:sz w:val="20"/>
                <w:szCs w:val="20"/>
              </w:rPr>
              <w:t>West</w:t>
            </w:r>
            <w:r w:rsidRPr="0092335E">
              <w:rPr>
                <w:sz w:val="20"/>
                <w:szCs w:val="20"/>
              </w:rPr>
              <w:t xml:space="preserve"> deep piezometers</w:t>
            </w:r>
            <w:r>
              <w:rPr>
                <w:sz w:val="20"/>
                <w:szCs w:val="20"/>
              </w:rPr>
              <w:t xml:space="preserve"> 7.38</w:t>
            </w:r>
          </w:p>
        </w:tc>
        <w:tc>
          <w:tcPr>
            <w:tcW w:w="1417" w:type="dxa"/>
          </w:tcPr>
          <w:p w14:paraId="3A02B5AB" w14:textId="77777777" w:rsidR="00724A59" w:rsidRPr="0092335E" w:rsidRDefault="00724A59" w:rsidP="00E34020">
            <w:pPr>
              <w:ind w:firstLine="0"/>
              <w:jc w:val="left"/>
              <w:rPr>
                <w:sz w:val="20"/>
                <w:szCs w:val="20"/>
              </w:rPr>
            </w:pPr>
          </w:p>
        </w:tc>
        <w:tc>
          <w:tcPr>
            <w:tcW w:w="1323" w:type="dxa"/>
          </w:tcPr>
          <w:p w14:paraId="150044C7" w14:textId="77777777" w:rsidR="00724A59" w:rsidRPr="0092335E" w:rsidRDefault="00724A59" w:rsidP="00E34020">
            <w:pPr>
              <w:ind w:firstLine="0"/>
              <w:jc w:val="left"/>
              <w:rPr>
                <w:sz w:val="20"/>
                <w:szCs w:val="20"/>
              </w:rPr>
            </w:pPr>
          </w:p>
        </w:tc>
      </w:tr>
      <w:tr w:rsidR="00724A59" w:rsidRPr="0092335E" w14:paraId="72C8D138" w14:textId="77777777" w:rsidTr="00D63EDB">
        <w:tc>
          <w:tcPr>
            <w:tcW w:w="1956" w:type="dxa"/>
          </w:tcPr>
          <w:p w14:paraId="381CA5B3" w14:textId="77777777" w:rsidR="00724A59" w:rsidRPr="00CD1F82" w:rsidRDefault="00724A59" w:rsidP="00E34020">
            <w:pPr>
              <w:ind w:firstLine="0"/>
              <w:jc w:val="left"/>
              <w:rPr>
                <w:sz w:val="20"/>
                <w:szCs w:val="20"/>
              </w:rPr>
            </w:pPr>
            <w:r w:rsidRPr="00CD1F82">
              <w:rPr>
                <w:sz w:val="20"/>
                <w:szCs w:val="20"/>
              </w:rPr>
              <w:t>Sulfamethoxazole</w:t>
            </w:r>
          </w:p>
          <w:p w14:paraId="3E0D9CF8" w14:textId="77777777" w:rsidR="00724A59" w:rsidRPr="0092335E" w:rsidRDefault="00724A59" w:rsidP="00E34020">
            <w:pPr>
              <w:ind w:firstLine="0"/>
              <w:jc w:val="left"/>
              <w:rPr>
                <w:sz w:val="20"/>
                <w:szCs w:val="20"/>
              </w:rPr>
            </w:pPr>
          </w:p>
        </w:tc>
        <w:tc>
          <w:tcPr>
            <w:tcW w:w="1554" w:type="dxa"/>
          </w:tcPr>
          <w:p w14:paraId="2B4BA0E0" w14:textId="68E516B6" w:rsidR="00724A59" w:rsidRPr="0092335E" w:rsidRDefault="00724A59" w:rsidP="00E34020">
            <w:pPr>
              <w:ind w:firstLine="0"/>
              <w:jc w:val="left"/>
              <w:rPr>
                <w:sz w:val="20"/>
                <w:szCs w:val="20"/>
              </w:rPr>
            </w:pPr>
            <w:r w:rsidRPr="0092335E">
              <w:rPr>
                <w:sz w:val="20"/>
                <w:szCs w:val="20"/>
              </w:rPr>
              <w:t>1.8</w:t>
            </w:r>
            <w:r>
              <w:rPr>
                <w:rFonts w:hint="cs"/>
                <w:sz w:val="20"/>
                <w:szCs w:val="20"/>
                <w:rtl/>
              </w:rPr>
              <w:t>7</w:t>
            </w:r>
            <w:r w:rsidRPr="0092335E">
              <w:rPr>
                <w:sz w:val="20"/>
                <w:szCs w:val="20"/>
              </w:rPr>
              <w:t xml:space="preserve"> </w:t>
            </w:r>
            <w:r w:rsidR="00426819">
              <w:rPr>
                <w:sz w:val="20"/>
                <w:szCs w:val="20"/>
              </w:rPr>
              <w:t>2</w:t>
            </w:r>
            <w:r w:rsidR="00426819" w:rsidRPr="00426819">
              <w:rPr>
                <w:sz w:val="20"/>
                <w:szCs w:val="20"/>
                <w:vertAlign w:val="superscript"/>
              </w:rPr>
              <w:t>nd</w:t>
            </w:r>
            <w:r>
              <w:rPr>
                <w:sz w:val="20"/>
                <w:szCs w:val="20"/>
              </w:rPr>
              <w:t xml:space="preserve"> </w:t>
            </w:r>
            <w:r w:rsidRPr="0092335E">
              <w:rPr>
                <w:sz w:val="20"/>
                <w:szCs w:val="20"/>
              </w:rPr>
              <w:t>West manhole</w:t>
            </w:r>
          </w:p>
        </w:tc>
        <w:tc>
          <w:tcPr>
            <w:tcW w:w="1701" w:type="dxa"/>
          </w:tcPr>
          <w:p w14:paraId="0F676F7E" w14:textId="77777777" w:rsidR="00724A59" w:rsidRPr="0092335E" w:rsidRDefault="00724A59" w:rsidP="00E34020">
            <w:pPr>
              <w:ind w:firstLine="0"/>
              <w:jc w:val="left"/>
              <w:rPr>
                <w:sz w:val="20"/>
                <w:szCs w:val="20"/>
              </w:rPr>
            </w:pPr>
            <w:r w:rsidRPr="0092335E">
              <w:rPr>
                <w:sz w:val="20"/>
                <w:szCs w:val="20"/>
              </w:rPr>
              <w:t>17.34</w:t>
            </w:r>
          </w:p>
        </w:tc>
        <w:tc>
          <w:tcPr>
            <w:tcW w:w="2268" w:type="dxa"/>
            <w:shd w:val="clear" w:color="auto" w:fill="auto"/>
          </w:tcPr>
          <w:p w14:paraId="0E2CFE82" w14:textId="77777777" w:rsidR="00724A59" w:rsidRPr="0092335E" w:rsidRDefault="00724A59" w:rsidP="00E34020">
            <w:pPr>
              <w:ind w:firstLine="0"/>
              <w:jc w:val="left"/>
              <w:rPr>
                <w:sz w:val="20"/>
                <w:szCs w:val="20"/>
              </w:rPr>
            </w:pPr>
            <w:r w:rsidRPr="0092335E">
              <w:rPr>
                <w:sz w:val="20"/>
                <w:szCs w:val="20"/>
              </w:rPr>
              <w:t>None</w:t>
            </w:r>
          </w:p>
        </w:tc>
        <w:tc>
          <w:tcPr>
            <w:tcW w:w="1417" w:type="dxa"/>
          </w:tcPr>
          <w:p w14:paraId="6F2C6A82" w14:textId="77777777" w:rsidR="00724A59" w:rsidRPr="0092335E" w:rsidRDefault="00724A59" w:rsidP="00E34020">
            <w:pPr>
              <w:ind w:firstLine="0"/>
              <w:jc w:val="left"/>
              <w:rPr>
                <w:sz w:val="20"/>
                <w:szCs w:val="20"/>
              </w:rPr>
            </w:pPr>
          </w:p>
        </w:tc>
        <w:tc>
          <w:tcPr>
            <w:tcW w:w="1323" w:type="dxa"/>
          </w:tcPr>
          <w:p w14:paraId="15FF00A7" w14:textId="77777777" w:rsidR="00724A59" w:rsidRPr="0092335E" w:rsidRDefault="00724A59" w:rsidP="00E34020">
            <w:pPr>
              <w:ind w:firstLine="0"/>
              <w:jc w:val="left"/>
              <w:rPr>
                <w:sz w:val="20"/>
                <w:szCs w:val="20"/>
              </w:rPr>
            </w:pPr>
            <w:r w:rsidRPr="0092335E">
              <w:rPr>
                <w:sz w:val="20"/>
                <w:szCs w:val="20"/>
              </w:rPr>
              <w:t>1</w:t>
            </w:r>
          </w:p>
        </w:tc>
      </w:tr>
      <w:tr w:rsidR="00724A59" w:rsidRPr="0092335E" w14:paraId="1B9A0FFA" w14:textId="77777777" w:rsidTr="00D63EDB">
        <w:tc>
          <w:tcPr>
            <w:tcW w:w="1956" w:type="dxa"/>
          </w:tcPr>
          <w:p w14:paraId="1D0F4749" w14:textId="55FF9771" w:rsidR="00724A59" w:rsidRPr="00CD1F82" w:rsidRDefault="00724A59" w:rsidP="00E34020">
            <w:pPr>
              <w:ind w:firstLine="0"/>
              <w:jc w:val="left"/>
              <w:rPr>
                <w:sz w:val="20"/>
                <w:szCs w:val="20"/>
              </w:rPr>
            </w:pPr>
            <w:proofErr w:type="spellStart"/>
            <w:r w:rsidRPr="0039408F">
              <w:rPr>
                <w:sz w:val="20"/>
                <w:szCs w:val="20"/>
              </w:rPr>
              <w:t>Sulfapyridine</w:t>
            </w:r>
            <w:proofErr w:type="spellEnd"/>
            <w:r w:rsidR="00847E8F">
              <w:rPr>
                <w:sz w:val="20"/>
                <w:szCs w:val="20"/>
              </w:rPr>
              <w:t>*</w:t>
            </w:r>
          </w:p>
        </w:tc>
        <w:tc>
          <w:tcPr>
            <w:tcW w:w="1554" w:type="dxa"/>
          </w:tcPr>
          <w:p w14:paraId="6E2E6B65" w14:textId="77777777" w:rsidR="00724A59" w:rsidRPr="0092335E" w:rsidRDefault="00724A59" w:rsidP="00E34020">
            <w:pPr>
              <w:ind w:firstLine="0"/>
              <w:jc w:val="left"/>
              <w:rPr>
                <w:sz w:val="20"/>
                <w:szCs w:val="20"/>
              </w:rPr>
            </w:pPr>
            <w:r>
              <w:rPr>
                <w:sz w:val="20"/>
                <w:szCs w:val="20"/>
              </w:rPr>
              <w:t>(Only in irrigation)</w:t>
            </w:r>
          </w:p>
        </w:tc>
        <w:tc>
          <w:tcPr>
            <w:tcW w:w="1701" w:type="dxa"/>
          </w:tcPr>
          <w:p w14:paraId="05DB0485" w14:textId="41893D83" w:rsidR="00724A59" w:rsidRPr="0092335E" w:rsidRDefault="00EB1A01" w:rsidP="00E34020">
            <w:pPr>
              <w:ind w:firstLine="0"/>
              <w:jc w:val="left"/>
              <w:rPr>
                <w:sz w:val="20"/>
                <w:szCs w:val="20"/>
              </w:rPr>
            </w:pPr>
            <w:r>
              <w:rPr>
                <w:sz w:val="20"/>
                <w:szCs w:val="20"/>
              </w:rPr>
              <w:t>0.59</w:t>
            </w:r>
          </w:p>
        </w:tc>
        <w:tc>
          <w:tcPr>
            <w:tcW w:w="2268" w:type="dxa"/>
            <w:shd w:val="clear" w:color="auto" w:fill="auto"/>
          </w:tcPr>
          <w:p w14:paraId="3E491B7D" w14:textId="77777777" w:rsidR="00724A59" w:rsidRPr="0092335E" w:rsidRDefault="00724A59" w:rsidP="00E34020">
            <w:pPr>
              <w:ind w:firstLine="0"/>
              <w:jc w:val="left"/>
              <w:rPr>
                <w:sz w:val="20"/>
                <w:szCs w:val="20"/>
              </w:rPr>
            </w:pPr>
          </w:p>
        </w:tc>
        <w:tc>
          <w:tcPr>
            <w:tcW w:w="1417" w:type="dxa"/>
          </w:tcPr>
          <w:p w14:paraId="15B05498" w14:textId="77777777" w:rsidR="00724A59" w:rsidRPr="0092335E" w:rsidRDefault="00724A59" w:rsidP="00E34020">
            <w:pPr>
              <w:ind w:firstLine="0"/>
              <w:jc w:val="left"/>
              <w:rPr>
                <w:sz w:val="20"/>
                <w:szCs w:val="20"/>
              </w:rPr>
            </w:pPr>
          </w:p>
        </w:tc>
        <w:tc>
          <w:tcPr>
            <w:tcW w:w="1323" w:type="dxa"/>
          </w:tcPr>
          <w:p w14:paraId="28A9F7F4" w14:textId="77777777" w:rsidR="00724A59" w:rsidRPr="0092335E" w:rsidRDefault="00724A59" w:rsidP="00E34020">
            <w:pPr>
              <w:ind w:firstLine="0"/>
              <w:jc w:val="left"/>
              <w:rPr>
                <w:sz w:val="20"/>
                <w:szCs w:val="20"/>
              </w:rPr>
            </w:pPr>
          </w:p>
        </w:tc>
      </w:tr>
      <w:tr w:rsidR="00724A59" w:rsidRPr="0092335E" w14:paraId="1CCA4CA8" w14:textId="77777777" w:rsidTr="00D63EDB">
        <w:tc>
          <w:tcPr>
            <w:tcW w:w="1956" w:type="dxa"/>
          </w:tcPr>
          <w:p w14:paraId="0063B67A" w14:textId="77777777" w:rsidR="00724A59" w:rsidRPr="0092335E" w:rsidRDefault="00724A59" w:rsidP="00E34020">
            <w:pPr>
              <w:ind w:firstLine="0"/>
              <w:jc w:val="left"/>
              <w:rPr>
                <w:sz w:val="20"/>
                <w:szCs w:val="20"/>
              </w:rPr>
            </w:pPr>
            <w:r w:rsidRPr="0092335E">
              <w:rPr>
                <w:sz w:val="20"/>
                <w:szCs w:val="20"/>
              </w:rPr>
              <w:t>Tebuconazole</w:t>
            </w:r>
          </w:p>
        </w:tc>
        <w:tc>
          <w:tcPr>
            <w:tcW w:w="1554" w:type="dxa"/>
          </w:tcPr>
          <w:p w14:paraId="0C5C12D5" w14:textId="77777777" w:rsidR="00724A59" w:rsidRPr="0092335E" w:rsidRDefault="00724A59" w:rsidP="00E34020">
            <w:pPr>
              <w:ind w:firstLine="0"/>
              <w:jc w:val="left"/>
              <w:rPr>
                <w:sz w:val="20"/>
                <w:szCs w:val="20"/>
              </w:rPr>
            </w:pPr>
            <w:r w:rsidRPr="0092335E">
              <w:rPr>
                <w:sz w:val="20"/>
                <w:szCs w:val="20"/>
              </w:rPr>
              <w:t xml:space="preserve">42.5 West field onion </w:t>
            </w:r>
            <w:r>
              <w:rPr>
                <w:sz w:val="20"/>
                <w:szCs w:val="20"/>
              </w:rPr>
              <w:t>runoff/East file secondary channel</w:t>
            </w:r>
          </w:p>
        </w:tc>
        <w:tc>
          <w:tcPr>
            <w:tcW w:w="1701" w:type="dxa"/>
          </w:tcPr>
          <w:p w14:paraId="434B24CF" w14:textId="77777777" w:rsidR="00724A59" w:rsidRPr="0092335E" w:rsidRDefault="00724A59" w:rsidP="00E34020">
            <w:pPr>
              <w:ind w:firstLine="0"/>
              <w:jc w:val="left"/>
              <w:rPr>
                <w:sz w:val="20"/>
                <w:szCs w:val="20"/>
              </w:rPr>
            </w:pPr>
            <w:r w:rsidRPr="0092335E">
              <w:rPr>
                <w:sz w:val="20"/>
                <w:szCs w:val="20"/>
              </w:rPr>
              <w:t>16.12</w:t>
            </w:r>
          </w:p>
        </w:tc>
        <w:tc>
          <w:tcPr>
            <w:tcW w:w="2268" w:type="dxa"/>
            <w:shd w:val="clear" w:color="auto" w:fill="auto"/>
          </w:tcPr>
          <w:p w14:paraId="34D00098" w14:textId="77777777" w:rsidR="00724A59" w:rsidRPr="0092335E" w:rsidRDefault="00724A59" w:rsidP="00E34020">
            <w:pPr>
              <w:ind w:firstLine="0"/>
              <w:jc w:val="left"/>
              <w:rPr>
                <w:sz w:val="20"/>
                <w:szCs w:val="20"/>
              </w:rPr>
            </w:pPr>
            <w:r w:rsidRPr="0092335E">
              <w:rPr>
                <w:sz w:val="20"/>
                <w:szCs w:val="20"/>
              </w:rPr>
              <w:t>All piezometers</w:t>
            </w:r>
          </w:p>
          <w:p w14:paraId="2AB384E3" w14:textId="77777777" w:rsidR="00724A59" w:rsidRPr="0092335E" w:rsidRDefault="00724A59" w:rsidP="00E34020">
            <w:pPr>
              <w:ind w:firstLine="0"/>
              <w:jc w:val="left"/>
              <w:rPr>
                <w:sz w:val="20"/>
                <w:szCs w:val="20"/>
              </w:rPr>
            </w:pPr>
            <w:r w:rsidRPr="0092335E">
              <w:rPr>
                <w:sz w:val="20"/>
                <w:szCs w:val="20"/>
              </w:rPr>
              <w:t>18.54</w:t>
            </w:r>
            <w:r>
              <w:rPr>
                <w:sz w:val="20"/>
                <w:szCs w:val="20"/>
              </w:rPr>
              <w:t xml:space="preserve"> WD</w:t>
            </w:r>
          </w:p>
        </w:tc>
        <w:tc>
          <w:tcPr>
            <w:tcW w:w="1417" w:type="dxa"/>
          </w:tcPr>
          <w:p w14:paraId="43FDBEBF" w14:textId="77777777" w:rsidR="00724A59" w:rsidRPr="0092335E" w:rsidRDefault="00724A59" w:rsidP="00E34020">
            <w:pPr>
              <w:ind w:firstLine="0"/>
              <w:jc w:val="left"/>
              <w:rPr>
                <w:sz w:val="20"/>
                <w:szCs w:val="20"/>
              </w:rPr>
            </w:pPr>
            <w:r>
              <w:rPr>
                <w:sz w:val="20"/>
                <w:szCs w:val="20"/>
              </w:rPr>
              <w:t>11.5.2018 W</w:t>
            </w:r>
          </w:p>
        </w:tc>
        <w:tc>
          <w:tcPr>
            <w:tcW w:w="1323" w:type="dxa"/>
          </w:tcPr>
          <w:p w14:paraId="788B8DC2" w14:textId="77777777" w:rsidR="00724A59" w:rsidRPr="0092335E" w:rsidRDefault="00724A59" w:rsidP="00E34020">
            <w:pPr>
              <w:ind w:firstLine="0"/>
              <w:jc w:val="left"/>
              <w:rPr>
                <w:sz w:val="20"/>
                <w:szCs w:val="20"/>
              </w:rPr>
            </w:pPr>
            <w:r w:rsidRPr="0092335E">
              <w:rPr>
                <w:sz w:val="20"/>
                <w:szCs w:val="20"/>
              </w:rPr>
              <w:t>51</w:t>
            </w:r>
          </w:p>
        </w:tc>
      </w:tr>
      <w:tr w:rsidR="00724A59" w:rsidRPr="0092335E" w14:paraId="28B1BC8D" w14:textId="77777777" w:rsidTr="00D63EDB">
        <w:tc>
          <w:tcPr>
            <w:tcW w:w="1956" w:type="dxa"/>
            <w:shd w:val="clear" w:color="auto" w:fill="auto"/>
          </w:tcPr>
          <w:p w14:paraId="17EB8234" w14:textId="77777777" w:rsidR="00724A59" w:rsidRPr="0092335E" w:rsidRDefault="00724A59" w:rsidP="00E34020">
            <w:pPr>
              <w:ind w:firstLine="0"/>
              <w:jc w:val="left"/>
              <w:rPr>
                <w:sz w:val="20"/>
                <w:szCs w:val="20"/>
              </w:rPr>
            </w:pPr>
            <w:proofErr w:type="spellStart"/>
            <w:r>
              <w:rPr>
                <w:sz w:val="20"/>
                <w:szCs w:val="20"/>
              </w:rPr>
              <w:t>Tebuthiuron</w:t>
            </w:r>
            <w:proofErr w:type="spellEnd"/>
          </w:p>
        </w:tc>
        <w:tc>
          <w:tcPr>
            <w:tcW w:w="1554" w:type="dxa"/>
          </w:tcPr>
          <w:p w14:paraId="40EECF12" w14:textId="5E65302F" w:rsidR="00724A59" w:rsidRPr="0092335E" w:rsidRDefault="00724A59" w:rsidP="00E34020">
            <w:pPr>
              <w:ind w:firstLine="0"/>
              <w:jc w:val="left"/>
              <w:rPr>
                <w:sz w:val="20"/>
                <w:szCs w:val="20"/>
              </w:rPr>
            </w:pPr>
            <w:r w:rsidRPr="0092335E">
              <w:rPr>
                <w:sz w:val="20"/>
                <w:szCs w:val="20"/>
              </w:rPr>
              <w:t>1.</w:t>
            </w:r>
            <w:r>
              <w:rPr>
                <w:sz w:val="20"/>
                <w:szCs w:val="20"/>
              </w:rPr>
              <w:t>6</w:t>
            </w:r>
            <w:r w:rsidRPr="0092335E">
              <w:rPr>
                <w:sz w:val="20"/>
                <w:szCs w:val="20"/>
              </w:rPr>
              <w:t xml:space="preserve"> </w:t>
            </w:r>
            <w:r w:rsidR="00426819">
              <w:rPr>
                <w:sz w:val="20"/>
                <w:szCs w:val="20"/>
              </w:rPr>
              <w:t>2</w:t>
            </w:r>
            <w:r w:rsidR="00426819" w:rsidRPr="00426819">
              <w:rPr>
                <w:sz w:val="20"/>
                <w:szCs w:val="20"/>
                <w:vertAlign w:val="superscript"/>
              </w:rPr>
              <w:t>nd</w:t>
            </w:r>
            <w:r>
              <w:rPr>
                <w:sz w:val="20"/>
                <w:szCs w:val="20"/>
              </w:rPr>
              <w:t xml:space="preserve"> </w:t>
            </w:r>
            <w:r w:rsidRPr="0092335E">
              <w:rPr>
                <w:sz w:val="20"/>
                <w:szCs w:val="20"/>
              </w:rPr>
              <w:t>West Manhole</w:t>
            </w:r>
          </w:p>
        </w:tc>
        <w:tc>
          <w:tcPr>
            <w:tcW w:w="1701" w:type="dxa"/>
          </w:tcPr>
          <w:p w14:paraId="248AB8A3" w14:textId="77777777" w:rsidR="00724A59" w:rsidRPr="0092335E" w:rsidRDefault="00724A59" w:rsidP="00E34020">
            <w:pPr>
              <w:ind w:firstLine="0"/>
              <w:jc w:val="left"/>
              <w:rPr>
                <w:sz w:val="20"/>
                <w:szCs w:val="20"/>
              </w:rPr>
            </w:pPr>
            <w:r w:rsidRPr="0092335E">
              <w:rPr>
                <w:sz w:val="20"/>
                <w:szCs w:val="20"/>
              </w:rPr>
              <w:t>1.99</w:t>
            </w:r>
          </w:p>
        </w:tc>
        <w:tc>
          <w:tcPr>
            <w:tcW w:w="2268" w:type="dxa"/>
            <w:shd w:val="clear" w:color="auto" w:fill="auto"/>
          </w:tcPr>
          <w:p w14:paraId="78DA098C" w14:textId="77777777" w:rsidR="00724A59" w:rsidRPr="0092335E" w:rsidRDefault="00724A59" w:rsidP="00E34020">
            <w:pPr>
              <w:ind w:firstLine="0"/>
              <w:jc w:val="left"/>
              <w:rPr>
                <w:sz w:val="20"/>
                <w:szCs w:val="20"/>
              </w:rPr>
            </w:pPr>
            <w:r w:rsidRPr="0092335E">
              <w:rPr>
                <w:sz w:val="20"/>
                <w:szCs w:val="20"/>
              </w:rPr>
              <w:t>None</w:t>
            </w:r>
          </w:p>
        </w:tc>
        <w:tc>
          <w:tcPr>
            <w:tcW w:w="1417" w:type="dxa"/>
          </w:tcPr>
          <w:p w14:paraId="5FAD32DF" w14:textId="77777777" w:rsidR="00724A59" w:rsidRPr="0092335E" w:rsidRDefault="00724A59" w:rsidP="00E34020">
            <w:pPr>
              <w:ind w:firstLine="0"/>
              <w:jc w:val="left"/>
              <w:rPr>
                <w:sz w:val="20"/>
                <w:szCs w:val="20"/>
              </w:rPr>
            </w:pPr>
          </w:p>
        </w:tc>
        <w:tc>
          <w:tcPr>
            <w:tcW w:w="1323" w:type="dxa"/>
          </w:tcPr>
          <w:p w14:paraId="12858E53" w14:textId="77777777" w:rsidR="00724A59" w:rsidRPr="0092335E" w:rsidRDefault="00724A59" w:rsidP="00E34020">
            <w:pPr>
              <w:ind w:firstLine="0"/>
              <w:jc w:val="left"/>
              <w:rPr>
                <w:sz w:val="20"/>
                <w:szCs w:val="20"/>
              </w:rPr>
            </w:pPr>
            <w:r w:rsidRPr="0092335E">
              <w:rPr>
                <w:sz w:val="20"/>
                <w:szCs w:val="20"/>
              </w:rPr>
              <w:t>8</w:t>
            </w:r>
          </w:p>
        </w:tc>
      </w:tr>
      <w:tr w:rsidR="00724A59" w:rsidRPr="0092335E" w14:paraId="1BBE0819" w14:textId="77777777" w:rsidTr="00D63EDB">
        <w:tc>
          <w:tcPr>
            <w:tcW w:w="1956" w:type="dxa"/>
            <w:shd w:val="clear" w:color="auto" w:fill="auto"/>
          </w:tcPr>
          <w:p w14:paraId="459B421E" w14:textId="77777777" w:rsidR="00724A59" w:rsidRPr="0092335E" w:rsidRDefault="00724A59" w:rsidP="00E34020">
            <w:pPr>
              <w:ind w:firstLine="0"/>
              <w:jc w:val="left"/>
              <w:rPr>
                <w:sz w:val="20"/>
                <w:szCs w:val="20"/>
              </w:rPr>
            </w:pPr>
            <w:proofErr w:type="spellStart"/>
            <w:r>
              <w:rPr>
                <w:sz w:val="20"/>
                <w:szCs w:val="20"/>
              </w:rPr>
              <w:t>Terbutryn</w:t>
            </w:r>
            <w:proofErr w:type="spellEnd"/>
          </w:p>
        </w:tc>
        <w:tc>
          <w:tcPr>
            <w:tcW w:w="1554" w:type="dxa"/>
          </w:tcPr>
          <w:p w14:paraId="70444B04" w14:textId="77777777" w:rsidR="00724A59" w:rsidRPr="0092335E" w:rsidRDefault="00724A59" w:rsidP="00E34020">
            <w:pPr>
              <w:ind w:firstLine="0"/>
              <w:jc w:val="left"/>
              <w:rPr>
                <w:sz w:val="20"/>
                <w:szCs w:val="20"/>
              </w:rPr>
            </w:pPr>
            <w:r>
              <w:rPr>
                <w:sz w:val="20"/>
                <w:szCs w:val="20"/>
              </w:rPr>
              <w:t>79.15 West shallow piezometer</w:t>
            </w:r>
          </w:p>
        </w:tc>
        <w:tc>
          <w:tcPr>
            <w:tcW w:w="1701" w:type="dxa"/>
          </w:tcPr>
          <w:p w14:paraId="06FEDBA8" w14:textId="77777777" w:rsidR="00724A59" w:rsidRPr="0092335E" w:rsidRDefault="00724A59" w:rsidP="00E34020">
            <w:pPr>
              <w:ind w:firstLine="0"/>
              <w:jc w:val="left"/>
              <w:rPr>
                <w:sz w:val="20"/>
                <w:szCs w:val="20"/>
              </w:rPr>
            </w:pPr>
            <w:r w:rsidRPr="0092335E">
              <w:rPr>
                <w:sz w:val="20"/>
                <w:szCs w:val="20"/>
              </w:rPr>
              <w:t>10.23</w:t>
            </w:r>
          </w:p>
        </w:tc>
        <w:tc>
          <w:tcPr>
            <w:tcW w:w="2268" w:type="dxa"/>
            <w:shd w:val="clear" w:color="auto" w:fill="auto"/>
          </w:tcPr>
          <w:p w14:paraId="7A3D719A" w14:textId="77777777" w:rsidR="00724A59" w:rsidRPr="0092335E" w:rsidRDefault="00724A59" w:rsidP="00E34020">
            <w:pPr>
              <w:ind w:firstLine="0"/>
              <w:jc w:val="left"/>
              <w:rPr>
                <w:sz w:val="20"/>
                <w:szCs w:val="20"/>
              </w:rPr>
            </w:pPr>
            <w:r w:rsidRPr="0092335E">
              <w:rPr>
                <w:sz w:val="20"/>
                <w:szCs w:val="20"/>
              </w:rPr>
              <w:t>All piezometers</w:t>
            </w:r>
          </w:p>
          <w:p w14:paraId="223C1C48" w14:textId="77777777" w:rsidR="00724A59" w:rsidRPr="0092335E" w:rsidRDefault="00724A59" w:rsidP="00E34020">
            <w:pPr>
              <w:ind w:firstLine="0"/>
              <w:jc w:val="left"/>
              <w:rPr>
                <w:sz w:val="20"/>
                <w:szCs w:val="20"/>
              </w:rPr>
            </w:pPr>
            <w:r w:rsidRPr="0092335E">
              <w:rPr>
                <w:sz w:val="20"/>
                <w:szCs w:val="20"/>
              </w:rPr>
              <w:t>9.27</w:t>
            </w:r>
            <w:r>
              <w:rPr>
                <w:sz w:val="20"/>
                <w:szCs w:val="20"/>
              </w:rPr>
              <w:t xml:space="preserve"> </w:t>
            </w:r>
            <w:r w:rsidRPr="0092335E">
              <w:rPr>
                <w:sz w:val="20"/>
                <w:szCs w:val="20"/>
              </w:rPr>
              <w:t xml:space="preserve">WS </w:t>
            </w:r>
          </w:p>
        </w:tc>
        <w:tc>
          <w:tcPr>
            <w:tcW w:w="1417" w:type="dxa"/>
          </w:tcPr>
          <w:p w14:paraId="7715A908" w14:textId="77777777" w:rsidR="00724A59" w:rsidRPr="0092335E" w:rsidRDefault="00724A59" w:rsidP="00E34020">
            <w:pPr>
              <w:ind w:firstLine="0"/>
              <w:jc w:val="left"/>
              <w:rPr>
                <w:sz w:val="20"/>
                <w:szCs w:val="20"/>
              </w:rPr>
            </w:pPr>
          </w:p>
        </w:tc>
        <w:tc>
          <w:tcPr>
            <w:tcW w:w="1323" w:type="dxa"/>
          </w:tcPr>
          <w:p w14:paraId="15027E90" w14:textId="77777777" w:rsidR="00724A59" w:rsidRPr="0092335E" w:rsidRDefault="00724A59" w:rsidP="00E34020">
            <w:pPr>
              <w:ind w:firstLine="0"/>
              <w:jc w:val="left"/>
              <w:rPr>
                <w:sz w:val="20"/>
                <w:szCs w:val="20"/>
              </w:rPr>
            </w:pPr>
            <w:r w:rsidRPr="0092335E">
              <w:rPr>
                <w:sz w:val="20"/>
                <w:szCs w:val="20"/>
              </w:rPr>
              <w:t>50</w:t>
            </w:r>
          </w:p>
        </w:tc>
      </w:tr>
      <w:tr w:rsidR="00724A59" w:rsidRPr="0092335E" w14:paraId="3D214ED2" w14:textId="77777777" w:rsidTr="00D63EDB">
        <w:tc>
          <w:tcPr>
            <w:tcW w:w="1956" w:type="dxa"/>
            <w:shd w:val="clear" w:color="auto" w:fill="auto"/>
          </w:tcPr>
          <w:p w14:paraId="644959E2" w14:textId="77777777" w:rsidR="00724A59" w:rsidRPr="0092335E" w:rsidRDefault="00724A59" w:rsidP="00E34020">
            <w:pPr>
              <w:ind w:firstLine="0"/>
              <w:jc w:val="left"/>
              <w:rPr>
                <w:sz w:val="20"/>
                <w:szCs w:val="20"/>
              </w:rPr>
            </w:pPr>
            <w:r w:rsidRPr="0092335E">
              <w:rPr>
                <w:sz w:val="20"/>
                <w:szCs w:val="20"/>
              </w:rPr>
              <w:t>Thiacloprid</w:t>
            </w:r>
          </w:p>
        </w:tc>
        <w:tc>
          <w:tcPr>
            <w:tcW w:w="1554" w:type="dxa"/>
          </w:tcPr>
          <w:p w14:paraId="6D0A12C8" w14:textId="77777777" w:rsidR="00724A59" w:rsidRPr="0092335E" w:rsidRDefault="00724A59" w:rsidP="00E34020">
            <w:pPr>
              <w:ind w:firstLine="0"/>
              <w:jc w:val="left"/>
              <w:rPr>
                <w:sz w:val="20"/>
                <w:szCs w:val="20"/>
                <w:rtl/>
              </w:rPr>
            </w:pPr>
            <w:r>
              <w:rPr>
                <w:sz w:val="20"/>
                <w:szCs w:val="20"/>
              </w:rPr>
              <w:t>0</w:t>
            </w:r>
            <w:r w:rsidRPr="0092335E">
              <w:rPr>
                <w:sz w:val="20"/>
                <w:szCs w:val="20"/>
              </w:rPr>
              <w:t xml:space="preserve">.82 </w:t>
            </w:r>
            <w:r>
              <w:rPr>
                <w:sz w:val="20"/>
                <w:szCs w:val="20"/>
              </w:rPr>
              <w:t>We</w:t>
            </w:r>
            <w:r w:rsidRPr="0092335E">
              <w:rPr>
                <w:sz w:val="20"/>
                <w:szCs w:val="20"/>
              </w:rPr>
              <w:t xml:space="preserve">st field </w:t>
            </w:r>
            <w:r>
              <w:rPr>
                <w:sz w:val="20"/>
                <w:szCs w:val="20"/>
              </w:rPr>
              <w:t>onion runoff</w:t>
            </w:r>
          </w:p>
        </w:tc>
        <w:tc>
          <w:tcPr>
            <w:tcW w:w="1701" w:type="dxa"/>
          </w:tcPr>
          <w:p w14:paraId="367F8123" w14:textId="77777777" w:rsidR="00724A59" w:rsidRPr="0092335E" w:rsidRDefault="00724A59" w:rsidP="00E34020">
            <w:pPr>
              <w:ind w:firstLine="0"/>
              <w:jc w:val="left"/>
              <w:rPr>
                <w:sz w:val="20"/>
                <w:szCs w:val="20"/>
              </w:rPr>
            </w:pPr>
            <w:r w:rsidRPr="0092335E">
              <w:rPr>
                <w:sz w:val="20"/>
                <w:szCs w:val="20"/>
              </w:rPr>
              <w:t>n.d.</w:t>
            </w:r>
          </w:p>
        </w:tc>
        <w:tc>
          <w:tcPr>
            <w:tcW w:w="2268" w:type="dxa"/>
            <w:shd w:val="clear" w:color="auto" w:fill="auto"/>
          </w:tcPr>
          <w:p w14:paraId="5489E691" w14:textId="77777777" w:rsidR="00724A59" w:rsidRPr="0092335E" w:rsidRDefault="00724A59" w:rsidP="00E34020">
            <w:pPr>
              <w:ind w:firstLine="0"/>
              <w:jc w:val="left"/>
              <w:rPr>
                <w:sz w:val="20"/>
                <w:szCs w:val="20"/>
              </w:rPr>
            </w:pPr>
            <w:r w:rsidRPr="0092335E">
              <w:rPr>
                <w:sz w:val="20"/>
                <w:szCs w:val="20"/>
              </w:rPr>
              <w:t>None</w:t>
            </w:r>
          </w:p>
        </w:tc>
        <w:tc>
          <w:tcPr>
            <w:tcW w:w="1417" w:type="dxa"/>
          </w:tcPr>
          <w:p w14:paraId="495F341F" w14:textId="77777777" w:rsidR="00724A59" w:rsidRPr="0092335E" w:rsidRDefault="00724A59" w:rsidP="00E34020">
            <w:pPr>
              <w:ind w:firstLine="0"/>
              <w:jc w:val="left"/>
              <w:rPr>
                <w:sz w:val="20"/>
                <w:szCs w:val="20"/>
              </w:rPr>
            </w:pPr>
          </w:p>
        </w:tc>
        <w:tc>
          <w:tcPr>
            <w:tcW w:w="1323" w:type="dxa"/>
          </w:tcPr>
          <w:p w14:paraId="645F753B" w14:textId="77777777" w:rsidR="00724A59" w:rsidRPr="0092335E" w:rsidRDefault="00724A59" w:rsidP="00E34020">
            <w:pPr>
              <w:ind w:firstLine="0"/>
              <w:jc w:val="left"/>
              <w:rPr>
                <w:sz w:val="20"/>
                <w:szCs w:val="20"/>
              </w:rPr>
            </w:pPr>
            <w:r w:rsidRPr="0092335E">
              <w:rPr>
                <w:sz w:val="20"/>
                <w:szCs w:val="20"/>
              </w:rPr>
              <w:t>2</w:t>
            </w:r>
          </w:p>
        </w:tc>
      </w:tr>
      <w:tr w:rsidR="00724A59" w:rsidRPr="0092335E" w14:paraId="2B8142DA" w14:textId="77777777" w:rsidTr="00D63EDB">
        <w:tc>
          <w:tcPr>
            <w:tcW w:w="1956" w:type="dxa"/>
            <w:shd w:val="clear" w:color="auto" w:fill="auto"/>
          </w:tcPr>
          <w:p w14:paraId="41D9A7D4" w14:textId="77777777" w:rsidR="00724A59" w:rsidRDefault="00724A59" w:rsidP="00E34020">
            <w:pPr>
              <w:ind w:firstLine="0"/>
              <w:jc w:val="left"/>
              <w:rPr>
                <w:sz w:val="20"/>
                <w:szCs w:val="20"/>
              </w:rPr>
            </w:pPr>
            <w:bookmarkStart w:id="2" w:name="_Hlk141621851"/>
            <w:r>
              <w:rPr>
                <w:sz w:val="20"/>
                <w:szCs w:val="20"/>
              </w:rPr>
              <w:t>T</w:t>
            </w:r>
            <w:r w:rsidRPr="007C7AD3">
              <w:rPr>
                <w:sz w:val="20"/>
                <w:szCs w:val="20"/>
              </w:rPr>
              <w:t>riadimenol A</w:t>
            </w:r>
          </w:p>
        </w:tc>
        <w:tc>
          <w:tcPr>
            <w:tcW w:w="1554" w:type="dxa"/>
          </w:tcPr>
          <w:p w14:paraId="56084C2D" w14:textId="77777777" w:rsidR="00724A59" w:rsidRPr="0092335E" w:rsidRDefault="00724A59" w:rsidP="00E34020">
            <w:pPr>
              <w:ind w:firstLine="0"/>
              <w:jc w:val="left"/>
              <w:rPr>
                <w:sz w:val="20"/>
                <w:szCs w:val="20"/>
              </w:rPr>
            </w:pPr>
            <w:r>
              <w:rPr>
                <w:sz w:val="20"/>
                <w:szCs w:val="20"/>
              </w:rPr>
              <w:t>(Only in irrigation)</w:t>
            </w:r>
          </w:p>
        </w:tc>
        <w:tc>
          <w:tcPr>
            <w:tcW w:w="1701" w:type="dxa"/>
          </w:tcPr>
          <w:p w14:paraId="175F4439" w14:textId="77777777" w:rsidR="00724A59" w:rsidRDefault="00724A59" w:rsidP="00E34020">
            <w:pPr>
              <w:ind w:firstLine="0"/>
              <w:jc w:val="left"/>
              <w:rPr>
                <w:sz w:val="20"/>
                <w:szCs w:val="20"/>
              </w:rPr>
            </w:pPr>
            <w:r>
              <w:rPr>
                <w:sz w:val="20"/>
                <w:szCs w:val="20"/>
              </w:rPr>
              <w:t>14.75, ponding water</w:t>
            </w:r>
          </w:p>
        </w:tc>
        <w:tc>
          <w:tcPr>
            <w:tcW w:w="2268" w:type="dxa"/>
            <w:shd w:val="clear" w:color="auto" w:fill="auto"/>
          </w:tcPr>
          <w:p w14:paraId="3CC90B6F" w14:textId="77777777" w:rsidR="00724A59" w:rsidRPr="0092335E" w:rsidRDefault="00724A59" w:rsidP="00E34020">
            <w:pPr>
              <w:ind w:firstLine="0"/>
              <w:jc w:val="left"/>
              <w:rPr>
                <w:sz w:val="20"/>
                <w:szCs w:val="20"/>
              </w:rPr>
            </w:pPr>
          </w:p>
        </w:tc>
        <w:tc>
          <w:tcPr>
            <w:tcW w:w="1417" w:type="dxa"/>
          </w:tcPr>
          <w:p w14:paraId="07C87B2B" w14:textId="77777777" w:rsidR="00724A59" w:rsidRPr="0092335E" w:rsidRDefault="00724A59" w:rsidP="00E34020">
            <w:pPr>
              <w:ind w:firstLine="0"/>
              <w:jc w:val="left"/>
              <w:rPr>
                <w:sz w:val="20"/>
                <w:szCs w:val="20"/>
              </w:rPr>
            </w:pPr>
            <w:r w:rsidRPr="005A719F">
              <w:rPr>
                <w:sz w:val="20"/>
                <w:szCs w:val="20"/>
              </w:rPr>
              <w:t>16.6.16</w:t>
            </w:r>
            <w:r>
              <w:rPr>
                <w:sz w:val="20"/>
                <w:szCs w:val="20"/>
              </w:rPr>
              <w:t xml:space="preserve"> W</w:t>
            </w:r>
          </w:p>
        </w:tc>
        <w:tc>
          <w:tcPr>
            <w:tcW w:w="1323" w:type="dxa"/>
          </w:tcPr>
          <w:p w14:paraId="3129CBEE" w14:textId="77777777" w:rsidR="00724A59" w:rsidRPr="0092335E" w:rsidRDefault="00724A59" w:rsidP="00E34020">
            <w:pPr>
              <w:ind w:firstLine="0"/>
              <w:jc w:val="left"/>
              <w:rPr>
                <w:sz w:val="20"/>
                <w:szCs w:val="20"/>
                <w:rtl/>
              </w:rPr>
            </w:pPr>
            <w:r>
              <w:rPr>
                <w:sz w:val="20"/>
                <w:szCs w:val="20"/>
              </w:rPr>
              <w:t>0</w:t>
            </w:r>
          </w:p>
        </w:tc>
      </w:tr>
    </w:tbl>
    <w:bookmarkEnd w:id="2"/>
    <w:p w14:paraId="18EE736C" w14:textId="5618A843" w:rsidR="00724A59" w:rsidRDefault="00847E8F" w:rsidP="00D63EDB">
      <w:pPr>
        <w:ind w:firstLine="0"/>
        <w:rPr>
          <w:rFonts w:asciiTheme="minorBidi" w:hAnsiTheme="minorBidi"/>
          <w:color w:val="000000" w:themeColor="text1"/>
        </w:rPr>
      </w:pPr>
      <w:r>
        <w:rPr>
          <w:rFonts w:asciiTheme="minorBidi" w:hAnsiTheme="minorBidi"/>
          <w:color w:val="000000" w:themeColor="text1"/>
        </w:rPr>
        <w:lastRenderedPageBreak/>
        <w:t>#</w:t>
      </w:r>
      <w:r w:rsidR="00724A59" w:rsidRPr="00C45EEC">
        <w:t xml:space="preserve"> </w:t>
      </w:r>
      <w:r w:rsidR="00724A59" w:rsidRPr="00C45EEC">
        <w:rPr>
          <w:rFonts w:asciiTheme="minorBidi" w:hAnsiTheme="minorBidi"/>
          <w:color w:val="000000" w:themeColor="text1"/>
        </w:rPr>
        <w:t>Measured concentrations were very high</w:t>
      </w:r>
      <w:r w:rsidR="00724A59">
        <w:rPr>
          <w:rFonts w:asciiTheme="minorBidi" w:hAnsiTheme="minorBidi"/>
          <w:color w:val="000000" w:themeColor="text1"/>
        </w:rPr>
        <w:t>.</w:t>
      </w:r>
      <w:r w:rsidR="00724A59" w:rsidRPr="00C45EEC">
        <w:t xml:space="preserve"> </w:t>
      </w:r>
      <w:r w:rsidR="00724A59" w:rsidRPr="00C45EEC">
        <w:rPr>
          <w:rFonts w:asciiTheme="minorBidi" w:hAnsiTheme="minorBidi"/>
          <w:color w:val="000000" w:themeColor="text1"/>
        </w:rPr>
        <w:t>Actual concentrations will be higher than reported</w:t>
      </w:r>
      <w:r>
        <w:rPr>
          <w:rFonts w:asciiTheme="minorBidi" w:hAnsiTheme="minorBidi"/>
          <w:color w:val="000000" w:themeColor="text1"/>
        </w:rPr>
        <w:t xml:space="preserve">; *- Pharmaceuticals (rather than pesticides); **- data contain significant errors for </w:t>
      </w:r>
      <w:proofErr w:type="gramStart"/>
      <w:r>
        <w:rPr>
          <w:rFonts w:asciiTheme="minorBidi" w:hAnsiTheme="minorBidi"/>
          <w:color w:val="000000" w:themeColor="text1"/>
        </w:rPr>
        <w:t>this compounds</w:t>
      </w:r>
      <w:proofErr w:type="gramEnd"/>
      <w:r w:rsidR="00724A59">
        <w:rPr>
          <w:rFonts w:asciiTheme="minorBidi" w:hAnsiTheme="minorBidi"/>
          <w:color w:val="000000" w:themeColor="text1"/>
        </w:rPr>
        <w:t xml:space="preserve"> </w:t>
      </w:r>
    </w:p>
    <w:p w14:paraId="572EFDC5" w14:textId="77777777" w:rsidR="00B871EF" w:rsidRPr="00B871EF" w:rsidRDefault="00B871EF" w:rsidP="00B871EF">
      <w:pPr>
        <w:rPr>
          <w:rFonts w:asciiTheme="minorBidi" w:hAnsiTheme="minorBidi"/>
          <w:i/>
          <w:iCs/>
          <w:color w:val="000000" w:themeColor="text1"/>
          <w:sz w:val="24"/>
          <w:szCs w:val="24"/>
          <w:rtl/>
        </w:rPr>
      </w:pPr>
    </w:p>
    <w:p w14:paraId="40CA63FB" w14:textId="77777777" w:rsidR="00B871EF" w:rsidRPr="00B871EF" w:rsidRDefault="00B871EF" w:rsidP="00B871EF">
      <w:pPr>
        <w:spacing w:after="200" w:line="240" w:lineRule="auto"/>
        <w:rPr>
          <w:rFonts w:asciiTheme="minorBidi" w:hAnsiTheme="minorBidi"/>
          <w:b/>
          <w:bCs/>
          <w:i/>
          <w:iCs/>
          <w:color w:val="000000" w:themeColor="text1"/>
          <w:sz w:val="24"/>
          <w:szCs w:val="24"/>
        </w:rPr>
      </w:pPr>
      <w:r w:rsidRPr="00B871EF">
        <w:rPr>
          <w:rFonts w:asciiTheme="minorBidi" w:hAnsiTheme="minorBidi"/>
          <w:b/>
          <w:bCs/>
          <w:i/>
          <w:iCs/>
          <w:noProof/>
          <w:color w:val="000000" w:themeColor="text1"/>
          <w:sz w:val="24"/>
          <w:szCs w:val="24"/>
        </w:rPr>
        <w:drawing>
          <wp:inline distT="0" distB="0" distL="0" distR="0" wp14:anchorId="1EEC664C" wp14:editId="2A173C64">
            <wp:extent cx="4254500" cy="5955438"/>
            <wp:effectExtent l="0" t="0" r="0" b="7620"/>
            <wp:docPr id="885822458"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58836" cy="5961507"/>
                    </a:xfrm>
                    <a:prstGeom prst="rect">
                      <a:avLst/>
                    </a:prstGeom>
                    <a:noFill/>
                  </pic:spPr>
                </pic:pic>
              </a:graphicData>
            </a:graphic>
          </wp:inline>
        </w:drawing>
      </w:r>
    </w:p>
    <w:p w14:paraId="2F6A5FDD" w14:textId="48AB5D09" w:rsidR="00B871EF" w:rsidRDefault="00B871EF" w:rsidP="00B871EF">
      <w:pPr>
        <w:ind w:firstLine="720"/>
        <w:rPr>
          <w:rFonts w:asciiTheme="minorBidi" w:hAnsiTheme="minorBidi"/>
          <w:i/>
          <w:iCs/>
          <w:color w:val="000000" w:themeColor="text1"/>
        </w:rPr>
      </w:pPr>
      <w:r w:rsidRPr="00B871EF">
        <w:rPr>
          <w:rFonts w:asciiTheme="minorBidi" w:hAnsiTheme="minorBidi"/>
          <w:b/>
          <w:bCs/>
          <w:i/>
          <w:iCs/>
          <w:color w:val="000000" w:themeColor="text1"/>
        </w:rPr>
        <w:t xml:space="preserve">Figure </w:t>
      </w:r>
      <w:r w:rsidR="00866EED">
        <w:rPr>
          <w:rFonts w:asciiTheme="minorBidi" w:hAnsiTheme="minorBidi"/>
          <w:b/>
          <w:bCs/>
          <w:i/>
          <w:iCs/>
          <w:color w:val="000000" w:themeColor="text1"/>
        </w:rPr>
        <w:t>S</w:t>
      </w:r>
      <w:r w:rsidR="0079634A">
        <w:rPr>
          <w:rFonts w:asciiTheme="minorBidi" w:hAnsiTheme="minorBidi"/>
          <w:b/>
          <w:bCs/>
          <w:i/>
          <w:iCs/>
          <w:color w:val="000000" w:themeColor="text1"/>
        </w:rPr>
        <w:t>5</w:t>
      </w:r>
      <w:r w:rsidRPr="00B871EF">
        <w:rPr>
          <w:rFonts w:asciiTheme="minorBidi" w:hAnsiTheme="minorBidi"/>
          <w:b/>
          <w:bCs/>
          <w:i/>
          <w:iCs/>
          <w:color w:val="000000" w:themeColor="text1"/>
        </w:rPr>
        <w:t>:</w:t>
      </w:r>
      <w:r w:rsidRPr="00B871EF">
        <w:rPr>
          <w:rFonts w:asciiTheme="minorBidi" w:hAnsiTheme="minorBidi"/>
          <w:color w:val="000000" w:themeColor="text1"/>
        </w:rPr>
        <w:t xml:space="preserve"> </w:t>
      </w:r>
      <w:r w:rsidRPr="00B871EF">
        <w:rPr>
          <w:rFonts w:asciiTheme="minorBidi" w:hAnsiTheme="minorBidi"/>
          <w:i/>
          <w:iCs/>
          <w:color w:val="000000" w:themeColor="text1"/>
        </w:rPr>
        <w:t xml:space="preserve">a. Chloride concentrations developed on the first irrigation event (April 2021). </w:t>
      </w:r>
      <w:proofErr w:type="spellStart"/>
      <w:proofErr w:type="gramStart"/>
      <w:r w:rsidRPr="00B871EF">
        <w:rPr>
          <w:rFonts w:asciiTheme="minorBidi" w:hAnsiTheme="minorBidi"/>
          <w:i/>
          <w:iCs/>
          <w:color w:val="000000" w:themeColor="text1"/>
        </w:rPr>
        <w:t>b.Chloride</w:t>
      </w:r>
      <w:proofErr w:type="spellEnd"/>
      <w:proofErr w:type="gramEnd"/>
      <w:r w:rsidRPr="00B871EF">
        <w:rPr>
          <w:rFonts w:asciiTheme="minorBidi" w:hAnsiTheme="minorBidi"/>
          <w:i/>
          <w:iCs/>
          <w:color w:val="000000" w:themeColor="text1"/>
        </w:rPr>
        <w:t xml:space="preserve"> and water flow during irrigation since 20 June 2021 12:00 PM. c. Magnified enlarged black rectangle in b. </w:t>
      </w:r>
    </w:p>
    <w:p w14:paraId="38802D81" w14:textId="77777777" w:rsidR="008F4531" w:rsidRPr="008F4531" w:rsidRDefault="008F4531" w:rsidP="008F4531">
      <w:pPr>
        <w:keepNext/>
        <w:ind w:left="-851"/>
        <w:rPr>
          <w:kern w:val="2"/>
          <w14:ligatures w14:val="standardContextual"/>
        </w:rPr>
      </w:pPr>
      <w:r w:rsidRPr="008F4531">
        <w:rPr>
          <w:noProof/>
        </w:rPr>
        <w:lastRenderedPageBreak/>
        <w:drawing>
          <wp:inline distT="0" distB="0" distL="0" distR="0" wp14:anchorId="4CE21D90" wp14:editId="3C3DCE11">
            <wp:extent cx="5485130" cy="4156673"/>
            <wp:effectExtent l="0" t="0" r="1270" b="0"/>
            <wp:docPr id="17568737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4940" cy="4164107"/>
                    </a:xfrm>
                    <a:prstGeom prst="rect">
                      <a:avLst/>
                    </a:prstGeom>
                    <a:noFill/>
                  </pic:spPr>
                </pic:pic>
              </a:graphicData>
            </a:graphic>
          </wp:inline>
        </w:drawing>
      </w:r>
    </w:p>
    <w:p w14:paraId="285E835C" w14:textId="77777777" w:rsidR="008F4531" w:rsidRPr="008F4531" w:rsidRDefault="008F4531" w:rsidP="008F4531">
      <w:pPr>
        <w:spacing w:after="200"/>
        <w:rPr>
          <w:rFonts w:asciiTheme="minorBidi" w:hAnsiTheme="minorBidi"/>
          <w:i/>
          <w:iCs/>
          <w:color w:val="000000" w:themeColor="text1"/>
          <w:sz w:val="24"/>
          <w:szCs w:val="24"/>
        </w:rPr>
      </w:pPr>
      <w:r w:rsidRPr="008F4531">
        <w:rPr>
          <w:rFonts w:asciiTheme="minorBidi" w:hAnsiTheme="minorBidi"/>
          <w:b/>
          <w:bCs/>
          <w:color w:val="000000" w:themeColor="text1"/>
          <w:kern w:val="2"/>
          <w:sz w:val="24"/>
          <w:szCs w:val="24"/>
          <w14:ligatures w14:val="standardContextual"/>
        </w:rPr>
        <w:t xml:space="preserve">Figure </w:t>
      </w:r>
      <w:r>
        <w:rPr>
          <w:rFonts w:asciiTheme="minorBidi" w:hAnsiTheme="minorBidi"/>
          <w:b/>
          <w:bCs/>
          <w:color w:val="000000" w:themeColor="text1"/>
          <w:kern w:val="2"/>
          <w:sz w:val="24"/>
          <w:szCs w:val="24"/>
          <w14:ligatures w14:val="standardContextual"/>
        </w:rPr>
        <w:t>S6</w:t>
      </w:r>
      <w:r w:rsidRPr="008F4531">
        <w:rPr>
          <w:rFonts w:asciiTheme="minorBidi" w:hAnsiTheme="minorBidi"/>
          <w:b/>
          <w:bCs/>
          <w:color w:val="000000" w:themeColor="text1"/>
          <w:kern w:val="2"/>
          <w:sz w:val="24"/>
          <w:szCs w:val="24"/>
          <w14:ligatures w14:val="standardContextual"/>
        </w:rPr>
        <w:t xml:space="preserve">:  </w:t>
      </w:r>
      <w:r w:rsidRPr="008F4531">
        <w:rPr>
          <w:rFonts w:asciiTheme="minorBidi" w:hAnsiTheme="minorBidi"/>
          <w:i/>
          <w:iCs/>
          <w:color w:val="000000" w:themeColor="text1"/>
          <w:sz w:val="24"/>
          <w:szCs w:val="24"/>
        </w:rPr>
        <w:t xml:space="preserve">a-c: </w:t>
      </w:r>
      <w:proofErr w:type="spellStart"/>
      <w:r w:rsidRPr="008F4531">
        <w:rPr>
          <w:rFonts w:asciiTheme="minorBidi" w:hAnsiTheme="minorBidi"/>
          <w:i/>
          <w:iCs/>
          <w:color w:val="000000" w:themeColor="text1"/>
          <w:sz w:val="24"/>
          <w:szCs w:val="24"/>
        </w:rPr>
        <w:t>Boscalid</w:t>
      </w:r>
      <w:proofErr w:type="spellEnd"/>
      <w:r w:rsidRPr="008F4531">
        <w:rPr>
          <w:rFonts w:asciiTheme="minorBidi" w:hAnsiTheme="minorBidi"/>
          <w:i/>
          <w:iCs/>
          <w:color w:val="000000" w:themeColor="text1"/>
          <w:sz w:val="24"/>
          <w:szCs w:val="24"/>
        </w:rPr>
        <w:t xml:space="preserve">, propoxur, and </w:t>
      </w:r>
      <w:proofErr w:type="spellStart"/>
      <w:r w:rsidRPr="008F4531">
        <w:rPr>
          <w:rFonts w:asciiTheme="minorBidi" w:hAnsiTheme="minorBidi"/>
          <w:i/>
          <w:iCs/>
          <w:color w:val="000000" w:themeColor="text1"/>
          <w:sz w:val="24"/>
          <w:szCs w:val="24"/>
        </w:rPr>
        <w:t>metalaxyl</w:t>
      </w:r>
      <w:proofErr w:type="spellEnd"/>
      <w:r w:rsidRPr="008F4531">
        <w:rPr>
          <w:rFonts w:asciiTheme="minorBidi" w:hAnsiTheme="minorBidi"/>
          <w:i/>
          <w:iCs/>
          <w:color w:val="000000" w:themeColor="text1"/>
          <w:sz w:val="24"/>
          <w:szCs w:val="24"/>
        </w:rPr>
        <w:t xml:space="preserve"> concentrations (ng/L) during and after irrigation on April 28-29, 2021. The red bars stand for the duration of irrigation. d: Measured EC (mS/cm) during winter 2021 and spring 2021. The orange line illustrates the trend of EC, with markers indicating the times at which measurements were taken, while the blue bars represent rainfall. EC decline in irrigation is shown on 28/4-2/5 and 20-22/6. </w:t>
      </w:r>
    </w:p>
    <w:p w14:paraId="39EF2D5A" w14:textId="77777777" w:rsidR="008F4531" w:rsidRPr="00B871EF" w:rsidRDefault="008F4531" w:rsidP="00B871EF">
      <w:pPr>
        <w:ind w:firstLine="720"/>
        <w:rPr>
          <w:rFonts w:asciiTheme="minorBidi" w:hAnsiTheme="minorBidi"/>
          <w:i/>
          <w:iCs/>
          <w:color w:val="000000" w:themeColor="text1"/>
        </w:rPr>
      </w:pPr>
    </w:p>
    <w:p w14:paraId="39ECBFE8" w14:textId="77777777" w:rsidR="00B871EF" w:rsidRDefault="00B871EF" w:rsidP="00D63EDB">
      <w:pPr>
        <w:ind w:firstLine="0"/>
        <w:rPr>
          <w:rFonts w:asciiTheme="minorBidi" w:hAnsiTheme="minorBidi"/>
          <w:color w:val="000000" w:themeColor="text1"/>
        </w:rPr>
      </w:pPr>
    </w:p>
    <w:p w14:paraId="046615E5" w14:textId="0CCC7E36" w:rsidR="00B972C4" w:rsidRPr="00557A55" w:rsidRDefault="00B972C4" w:rsidP="00B972C4">
      <w:pPr>
        <w:rPr>
          <w:rFonts w:asciiTheme="minorBidi" w:hAnsiTheme="minorBidi"/>
          <w:color w:val="000000" w:themeColor="text1"/>
        </w:rPr>
      </w:pPr>
      <w:r w:rsidRPr="00B972C4">
        <w:rPr>
          <w:rFonts w:asciiTheme="minorBidi" w:hAnsiTheme="minorBidi"/>
          <w:b/>
          <w:bCs/>
          <w:i/>
          <w:iCs/>
          <w:color w:val="000000" w:themeColor="text1"/>
        </w:rPr>
        <w:t xml:space="preserve">Table </w:t>
      </w:r>
      <w:r w:rsidR="00B33B06">
        <w:rPr>
          <w:rFonts w:asciiTheme="minorBidi" w:hAnsiTheme="minorBidi"/>
          <w:b/>
          <w:bCs/>
          <w:i/>
          <w:iCs/>
          <w:color w:val="000000" w:themeColor="text1"/>
        </w:rPr>
        <w:t>S4</w:t>
      </w:r>
      <w:r w:rsidRPr="00B972C4">
        <w:rPr>
          <w:rFonts w:asciiTheme="minorBidi" w:hAnsiTheme="minorBidi"/>
          <w:b/>
          <w:bCs/>
          <w:i/>
          <w:iCs/>
          <w:color w:val="000000" w:themeColor="text1"/>
        </w:rPr>
        <w:t>:</w:t>
      </w:r>
      <w:r w:rsidRPr="00557A55">
        <w:rPr>
          <w:rFonts w:asciiTheme="minorBidi" w:hAnsiTheme="minorBidi"/>
          <w:color w:val="000000" w:themeColor="text1"/>
        </w:rPr>
        <w:t xml:space="preserve"> Application dates of analyzed compound</w:t>
      </w:r>
      <w:r>
        <w:rPr>
          <w:rFonts w:asciiTheme="minorBidi" w:hAnsiTheme="minorBidi"/>
          <w:color w:val="000000" w:themeColor="text1"/>
        </w:rPr>
        <w:t xml:space="preserve">s in the West field, ordered by first application date. Onion in parentheses states application in onion plot (contained carrot or tomatoes for some years) </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461"/>
      </w:tblGrid>
      <w:tr w:rsidR="00B972C4" w14:paraId="0148B535" w14:textId="77777777" w:rsidTr="00426819">
        <w:tc>
          <w:tcPr>
            <w:tcW w:w="2835" w:type="dxa"/>
            <w:tcBorders>
              <w:top w:val="single" w:sz="4" w:space="0" w:color="auto"/>
              <w:bottom w:val="single" w:sz="4" w:space="0" w:color="auto"/>
            </w:tcBorders>
          </w:tcPr>
          <w:p w14:paraId="5B62B1F4" w14:textId="77777777" w:rsidR="00B972C4" w:rsidRPr="006702F3" w:rsidRDefault="00B972C4" w:rsidP="00426819">
            <w:pPr>
              <w:ind w:firstLine="0"/>
              <w:rPr>
                <w:rFonts w:asciiTheme="minorBidi" w:hAnsiTheme="minorBidi"/>
                <w:i/>
                <w:iCs/>
                <w:color w:val="000000" w:themeColor="text1"/>
                <w:u w:val="single"/>
              </w:rPr>
            </w:pPr>
            <w:r w:rsidRPr="006702F3">
              <w:rPr>
                <w:rFonts w:asciiTheme="minorBidi" w:hAnsiTheme="minorBidi"/>
                <w:i/>
                <w:iCs/>
                <w:color w:val="000000" w:themeColor="text1"/>
                <w:u w:val="single"/>
              </w:rPr>
              <w:t>West field</w:t>
            </w:r>
          </w:p>
        </w:tc>
        <w:tc>
          <w:tcPr>
            <w:tcW w:w="5461" w:type="dxa"/>
            <w:tcBorders>
              <w:top w:val="single" w:sz="4" w:space="0" w:color="auto"/>
              <w:bottom w:val="single" w:sz="4" w:space="0" w:color="auto"/>
            </w:tcBorders>
          </w:tcPr>
          <w:p w14:paraId="7451CD95"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dates</w:t>
            </w:r>
          </w:p>
        </w:tc>
      </w:tr>
      <w:tr w:rsidR="00B972C4" w14:paraId="3E5C3A53" w14:textId="77777777" w:rsidTr="00426819">
        <w:tc>
          <w:tcPr>
            <w:tcW w:w="2835" w:type="dxa"/>
            <w:tcBorders>
              <w:top w:val="single" w:sz="4" w:space="0" w:color="auto"/>
            </w:tcBorders>
          </w:tcPr>
          <w:p w14:paraId="5D5C7144"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Diuron</w:t>
            </w:r>
          </w:p>
        </w:tc>
        <w:tc>
          <w:tcPr>
            <w:tcW w:w="5461" w:type="dxa"/>
            <w:tcBorders>
              <w:top w:val="single" w:sz="4" w:space="0" w:color="auto"/>
            </w:tcBorders>
          </w:tcPr>
          <w:p w14:paraId="3E7234B1"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21/09/2015, 29/09/2015, 1/10/2015, 17/02/2019</w:t>
            </w:r>
          </w:p>
        </w:tc>
      </w:tr>
      <w:tr w:rsidR="00B972C4" w14:paraId="4CD5A5E4" w14:textId="77777777" w:rsidTr="00426819">
        <w:tc>
          <w:tcPr>
            <w:tcW w:w="2835" w:type="dxa"/>
          </w:tcPr>
          <w:p w14:paraId="73365BB0" w14:textId="77777777" w:rsidR="00B972C4" w:rsidRDefault="00B972C4" w:rsidP="00426819">
            <w:pPr>
              <w:ind w:firstLine="0"/>
              <w:rPr>
                <w:rFonts w:asciiTheme="minorBidi" w:hAnsiTheme="minorBidi"/>
                <w:color w:val="000000" w:themeColor="text1"/>
              </w:rPr>
            </w:pPr>
            <w:proofErr w:type="spellStart"/>
            <w:r>
              <w:rPr>
                <w:rFonts w:asciiTheme="minorBidi" w:hAnsiTheme="minorBidi"/>
                <w:color w:val="000000" w:themeColor="text1"/>
              </w:rPr>
              <w:t>Ametryn</w:t>
            </w:r>
            <w:proofErr w:type="spellEnd"/>
            <w:r>
              <w:rPr>
                <w:rFonts w:asciiTheme="minorBidi" w:hAnsiTheme="minorBidi"/>
                <w:color w:val="000000" w:themeColor="text1"/>
              </w:rPr>
              <w:t xml:space="preserve"> </w:t>
            </w:r>
          </w:p>
        </w:tc>
        <w:tc>
          <w:tcPr>
            <w:tcW w:w="5461" w:type="dxa"/>
          </w:tcPr>
          <w:p w14:paraId="07687177"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14/06/2015</w:t>
            </w:r>
          </w:p>
        </w:tc>
      </w:tr>
      <w:tr w:rsidR="00B972C4" w14:paraId="5BE13BEE" w14:textId="77777777" w:rsidTr="00426819">
        <w:tc>
          <w:tcPr>
            <w:tcW w:w="2835" w:type="dxa"/>
          </w:tcPr>
          <w:p w14:paraId="3B49F67E"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 xml:space="preserve">Pendimethalin </w:t>
            </w:r>
          </w:p>
        </w:tc>
        <w:tc>
          <w:tcPr>
            <w:tcW w:w="5461" w:type="dxa"/>
          </w:tcPr>
          <w:p w14:paraId="1F82115F"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20/02/2016 (onion), 10/1/2022 (onion)</w:t>
            </w:r>
          </w:p>
        </w:tc>
      </w:tr>
      <w:tr w:rsidR="00B972C4" w14:paraId="12DCD870" w14:textId="77777777" w:rsidTr="00426819">
        <w:tc>
          <w:tcPr>
            <w:tcW w:w="2835" w:type="dxa"/>
          </w:tcPr>
          <w:p w14:paraId="6AC5122B"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Propyzamide</w:t>
            </w:r>
          </w:p>
        </w:tc>
        <w:tc>
          <w:tcPr>
            <w:tcW w:w="5461" w:type="dxa"/>
          </w:tcPr>
          <w:p w14:paraId="2556ED5D" w14:textId="77777777" w:rsidR="00B972C4" w:rsidRDefault="00B972C4" w:rsidP="00426819">
            <w:pPr>
              <w:ind w:firstLine="0"/>
              <w:rPr>
                <w:rFonts w:asciiTheme="minorBidi" w:hAnsiTheme="minorBidi"/>
                <w:color w:val="000000" w:themeColor="text1"/>
                <w:rtl/>
              </w:rPr>
            </w:pPr>
            <w:r>
              <w:rPr>
                <w:rFonts w:asciiTheme="minorBidi" w:hAnsiTheme="minorBidi"/>
                <w:color w:val="000000" w:themeColor="text1"/>
              </w:rPr>
              <w:t xml:space="preserve">02/03/2016, </w:t>
            </w:r>
            <w:r>
              <w:rPr>
                <w:rFonts w:asciiTheme="minorBidi" w:hAnsiTheme="minorBidi" w:hint="cs"/>
                <w:color w:val="000000" w:themeColor="text1"/>
                <w:rtl/>
              </w:rPr>
              <w:t>12/02/2018</w:t>
            </w:r>
          </w:p>
        </w:tc>
      </w:tr>
      <w:tr w:rsidR="00B972C4" w14:paraId="4EE00D26" w14:textId="77777777" w:rsidTr="00426819">
        <w:tc>
          <w:tcPr>
            <w:tcW w:w="2835" w:type="dxa"/>
          </w:tcPr>
          <w:p w14:paraId="3D67F763"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Acetamiprid</w:t>
            </w:r>
          </w:p>
        </w:tc>
        <w:tc>
          <w:tcPr>
            <w:tcW w:w="5461" w:type="dxa"/>
          </w:tcPr>
          <w:p w14:paraId="588A5B5E"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22/05/2016, 16/06/2016</w:t>
            </w:r>
          </w:p>
        </w:tc>
      </w:tr>
      <w:tr w:rsidR="00B972C4" w14:paraId="55A114DD" w14:textId="77777777" w:rsidTr="00426819">
        <w:tc>
          <w:tcPr>
            <w:tcW w:w="2835" w:type="dxa"/>
          </w:tcPr>
          <w:p w14:paraId="04654925"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Triadimenol</w:t>
            </w:r>
          </w:p>
        </w:tc>
        <w:tc>
          <w:tcPr>
            <w:tcW w:w="5461" w:type="dxa"/>
          </w:tcPr>
          <w:p w14:paraId="3CB3B7DB" w14:textId="77777777" w:rsidR="00B972C4" w:rsidRDefault="00B972C4" w:rsidP="00426819">
            <w:pPr>
              <w:ind w:firstLine="0"/>
              <w:rPr>
                <w:rFonts w:asciiTheme="minorBidi" w:hAnsiTheme="minorBidi"/>
                <w:color w:val="000000" w:themeColor="text1"/>
                <w:rtl/>
              </w:rPr>
            </w:pPr>
            <w:r>
              <w:rPr>
                <w:rFonts w:asciiTheme="minorBidi" w:hAnsiTheme="minorBidi"/>
                <w:color w:val="000000" w:themeColor="text1"/>
              </w:rPr>
              <w:t>16/06/2016</w:t>
            </w:r>
          </w:p>
        </w:tc>
      </w:tr>
      <w:tr w:rsidR="00B972C4" w14:paraId="52A35C25" w14:textId="77777777" w:rsidTr="00426819">
        <w:tc>
          <w:tcPr>
            <w:tcW w:w="2835" w:type="dxa"/>
          </w:tcPr>
          <w:p w14:paraId="1FAA46FE"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Metolachlor</w:t>
            </w:r>
          </w:p>
        </w:tc>
        <w:tc>
          <w:tcPr>
            <w:tcW w:w="5461" w:type="dxa"/>
          </w:tcPr>
          <w:p w14:paraId="6272368B"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12/02/2018, 11/03/2020</w:t>
            </w:r>
          </w:p>
        </w:tc>
      </w:tr>
      <w:tr w:rsidR="00B972C4" w14:paraId="31C90411" w14:textId="77777777" w:rsidTr="00426819">
        <w:tc>
          <w:tcPr>
            <w:tcW w:w="2835" w:type="dxa"/>
          </w:tcPr>
          <w:p w14:paraId="6012D5A0" w14:textId="77777777" w:rsidR="00B972C4" w:rsidRDefault="00B972C4" w:rsidP="00426819">
            <w:pPr>
              <w:ind w:firstLine="0"/>
              <w:rPr>
                <w:rFonts w:asciiTheme="minorBidi" w:hAnsiTheme="minorBidi"/>
                <w:color w:val="000000" w:themeColor="text1"/>
              </w:rPr>
            </w:pPr>
            <w:proofErr w:type="spellStart"/>
            <w:r>
              <w:rPr>
                <w:rFonts w:asciiTheme="minorBidi" w:hAnsiTheme="minorBidi"/>
                <w:color w:val="000000" w:themeColor="text1"/>
              </w:rPr>
              <w:t>Terbutryn</w:t>
            </w:r>
            <w:proofErr w:type="spellEnd"/>
          </w:p>
        </w:tc>
        <w:tc>
          <w:tcPr>
            <w:tcW w:w="5461" w:type="dxa"/>
          </w:tcPr>
          <w:p w14:paraId="4D9A4154"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15/01/2018</w:t>
            </w:r>
          </w:p>
        </w:tc>
      </w:tr>
      <w:tr w:rsidR="00B972C4" w14:paraId="0E93BD3D" w14:textId="77777777" w:rsidTr="00426819">
        <w:tc>
          <w:tcPr>
            <w:tcW w:w="2835" w:type="dxa"/>
          </w:tcPr>
          <w:p w14:paraId="07ADBDC5"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Difenoconazole</w:t>
            </w:r>
          </w:p>
        </w:tc>
        <w:tc>
          <w:tcPr>
            <w:tcW w:w="5461" w:type="dxa"/>
          </w:tcPr>
          <w:p w14:paraId="2F55EDE2"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14/03/2018</w:t>
            </w:r>
          </w:p>
        </w:tc>
      </w:tr>
      <w:tr w:rsidR="00B972C4" w14:paraId="398932FB" w14:textId="77777777" w:rsidTr="00426819">
        <w:tc>
          <w:tcPr>
            <w:tcW w:w="2835" w:type="dxa"/>
          </w:tcPr>
          <w:p w14:paraId="54CF813C"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lastRenderedPageBreak/>
              <w:t>Chlorantraniliprole</w:t>
            </w:r>
          </w:p>
        </w:tc>
        <w:tc>
          <w:tcPr>
            <w:tcW w:w="5461" w:type="dxa"/>
          </w:tcPr>
          <w:p w14:paraId="379DBDDA"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14/03/2018, 12/06/2019 (onion), 26/06/2019 (onion)</w:t>
            </w:r>
          </w:p>
        </w:tc>
      </w:tr>
      <w:tr w:rsidR="00B972C4" w14:paraId="58E9D728" w14:textId="77777777" w:rsidTr="00426819">
        <w:tc>
          <w:tcPr>
            <w:tcW w:w="2835" w:type="dxa"/>
          </w:tcPr>
          <w:p w14:paraId="5F759867"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Tebuconazole</w:t>
            </w:r>
          </w:p>
        </w:tc>
        <w:tc>
          <w:tcPr>
            <w:tcW w:w="5461" w:type="dxa"/>
          </w:tcPr>
          <w:p w14:paraId="3D64A3B9"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11/05/2018</w:t>
            </w:r>
          </w:p>
        </w:tc>
      </w:tr>
      <w:tr w:rsidR="00B972C4" w14:paraId="11A66152" w14:textId="77777777" w:rsidTr="00426819">
        <w:tc>
          <w:tcPr>
            <w:tcW w:w="2835" w:type="dxa"/>
          </w:tcPr>
          <w:p w14:paraId="1DF00967"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Cyproconazole</w:t>
            </w:r>
          </w:p>
        </w:tc>
        <w:tc>
          <w:tcPr>
            <w:tcW w:w="5461" w:type="dxa"/>
          </w:tcPr>
          <w:p w14:paraId="1CA56F2A"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14/06/2018</w:t>
            </w:r>
          </w:p>
        </w:tc>
      </w:tr>
      <w:tr w:rsidR="00B972C4" w14:paraId="7A3CDE72" w14:textId="77777777" w:rsidTr="00426819">
        <w:tc>
          <w:tcPr>
            <w:tcW w:w="2835" w:type="dxa"/>
          </w:tcPr>
          <w:p w14:paraId="36F05012" w14:textId="77777777" w:rsidR="00B972C4" w:rsidRDefault="00B972C4" w:rsidP="00426819">
            <w:pPr>
              <w:ind w:firstLine="0"/>
              <w:rPr>
                <w:rFonts w:asciiTheme="minorBidi" w:hAnsiTheme="minorBidi"/>
                <w:color w:val="000000" w:themeColor="text1"/>
              </w:rPr>
            </w:pPr>
            <w:proofErr w:type="spellStart"/>
            <w:r>
              <w:rPr>
                <w:rFonts w:asciiTheme="minorBidi" w:hAnsiTheme="minorBidi"/>
                <w:color w:val="000000" w:themeColor="text1"/>
              </w:rPr>
              <w:t>Methoxyfenozide</w:t>
            </w:r>
            <w:proofErr w:type="spellEnd"/>
          </w:p>
        </w:tc>
        <w:tc>
          <w:tcPr>
            <w:tcW w:w="5461" w:type="dxa"/>
          </w:tcPr>
          <w:p w14:paraId="3C3C8EBE"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23/05/2019, 30/06/2020</w:t>
            </w:r>
          </w:p>
        </w:tc>
      </w:tr>
      <w:tr w:rsidR="00B972C4" w14:paraId="4F04C39A" w14:textId="77777777" w:rsidTr="00426819">
        <w:tc>
          <w:tcPr>
            <w:tcW w:w="2835" w:type="dxa"/>
          </w:tcPr>
          <w:p w14:paraId="0C2EA9F0"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 xml:space="preserve">Imidacloprid </w:t>
            </w:r>
          </w:p>
        </w:tc>
        <w:tc>
          <w:tcPr>
            <w:tcW w:w="5461" w:type="dxa"/>
          </w:tcPr>
          <w:p w14:paraId="753A0CAA"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30/06/2019 (onion), 22/11/2022 (onion)</w:t>
            </w:r>
          </w:p>
        </w:tc>
      </w:tr>
      <w:tr w:rsidR="00B972C4" w14:paraId="3EB3AB82" w14:textId="77777777" w:rsidTr="00426819">
        <w:tc>
          <w:tcPr>
            <w:tcW w:w="2835" w:type="dxa"/>
          </w:tcPr>
          <w:p w14:paraId="04D0CFE1"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 xml:space="preserve">Azoxystrobin </w:t>
            </w:r>
          </w:p>
        </w:tc>
        <w:tc>
          <w:tcPr>
            <w:tcW w:w="5461" w:type="dxa"/>
          </w:tcPr>
          <w:p w14:paraId="59C3918D"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23/10/2019, 07/07/2019</w:t>
            </w:r>
          </w:p>
        </w:tc>
      </w:tr>
      <w:tr w:rsidR="00B972C4" w14:paraId="47E26D3D" w14:textId="77777777" w:rsidTr="00426819">
        <w:tc>
          <w:tcPr>
            <w:tcW w:w="2835" w:type="dxa"/>
          </w:tcPr>
          <w:p w14:paraId="0DC7798A"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Metribuzin</w:t>
            </w:r>
          </w:p>
        </w:tc>
        <w:tc>
          <w:tcPr>
            <w:tcW w:w="5461" w:type="dxa"/>
          </w:tcPr>
          <w:p w14:paraId="388E5868" w14:textId="77777777" w:rsidR="00B972C4" w:rsidRDefault="00B972C4" w:rsidP="00426819">
            <w:pPr>
              <w:ind w:firstLine="0"/>
              <w:rPr>
                <w:rFonts w:asciiTheme="minorBidi" w:hAnsiTheme="minorBidi"/>
                <w:color w:val="000000" w:themeColor="text1"/>
                <w:rtl/>
              </w:rPr>
            </w:pPr>
            <w:r>
              <w:rPr>
                <w:rFonts w:asciiTheme="minorBidi" w:hAnsiTheme="minorBidi"/>
                <w:color w:val="000000" w:themeColor="text1"/>
              </w:rPr>
              <w:t>11/11/2019</w:t>
            </w:r>
          </w:p>
        </w:tc>
      </w:tr>
      <w:tr w:rsidR="00B972C4" w14:paraId="71F5F8E9" w14:textId="77777777" w:rsidTr="00426819">
        <w:tc>
          <w:tcPr>
            <w:tcW w:w="2835" w:type="dxa"/>
          </w:tcPr>
          <w:p w14:paraId="5485A6BC"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Atrazine</w:t>
            </w:r>
          </w:p>
        </w:tc>
        <w:tc>
          <w:tcPr>
            <w:tcW w:w="5461" w:type="dxa"/>
          </w:tcPr>
          <w:p w14:paraId="265A5184"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09/12/2020</w:t>
            </w:r>
          </w:p>
        </w:tc>
      </w:tr>
      <w:tr w:rsidR="00B972C4" w14:paraId="3DD56219" w14:textId="77777777" w:rsidTr="00426819">
        <w:tc>
          <w:tcPr>
            <w:tcW w:w="2835" w:type="dxa"/>
          </w:tcPr>
          <w:p w14:paraId="045AF92F"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Oxadiazon</w:t>
            </w:r>
          </w:p>
        </w:tc>
        <w:tc>
          <w:tcPr>
            <w:tcW w:w="5461" w:type="dxa"/>
          </w:tcPr>
          <w:p w14:paraId="31164157"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12/12/2021 (onion), 10/1/2022 (onion)</w:t>
            </w:r>
          </w:p>
        </w:tc>
      </w:tr>
      <w:tr w:rsidR="00B972C4" w14:paraId="55ECEBB5" w14:textId="77777777" w:rsidTr="00563E5C">
        <w:tc>
          <w:tcPr>
            <w:tcW w:w="2835" w:type="dxa"/>
            <w:tcBorders>
              <w:bottom w:val="single" w:sz="4" w:space="0" w:color="auto"/>
            </w:tcBorders>
          </w:tcPr>
          <w:p w14:paraId="3E213B77" w14:textId="77777777" w:rsidR="00B972C4" w:rsidRDefault="00B972C4" w:rsidP="00426819">
            <w:pPr>
              <w:ind w:firstLine="0"/>
              <w:rPr>
                <w:rFonts w:asciiTheme="minorBidi" w:hAnsiTheme="minorBidi"/>
                <w:color w:val="000000" w:themeColor="text1"/>
              </w:rPr>
            </w:pPr>
            <w:proofErr w:type="spellStart"/>
            <w:r>
              <w:rPr>
                <w:rFonts w:asciiTheme="minorBidi" w:hAnsiTheme="minorBidi"/>
                <w:color w:val="000000" w:themeColor="text1"/>
              </w:rPr>
              <w:t>Diflufenican</w:t>
            </w:r>
            <w:proofErr w:type="spellEnd"/>
            <w:r>
              <w:rPr>
                <w:rFonts w:asciiTheme="minorBidi" w:hAnsiTheme="minorBidi"/>
                <w:color w:val="000000" w:themeColor="text1"/>
              </w:rPr>
              <w:t xml:space="preserve"> </w:t>
            </w:r>
          </w:p>
        </w:tc>
        <w:tc>
          <w:tcPr>
            <w:tcW w:w="5461" w:type="dxa"/>
            <w:tcBorders>
              <w:bottom w:val="single" w:sz="4" w:space="0" w:color="auto"/>
            </w:tcBorders>
          </w:tcPr>
          <w:p w14:paraId="1BF30AAA"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10/01/2022 (onion)</w:t>
            </w:r>
          </w:p>
        </w:tc>
      </w:tr>
      <w:tr w:rsidR="00B972C4" w14:paraId="096F34E7" w14:textId="77777777" w:rsidTr="00563E5C">
        <w:tc>
          <w:tcPr>
            <w:tcW w:w="2835" w:type="dxa"/>
            <w:tcBorders>
              <w:top w:val="single" w:sz="4" w:space="0" w:color="auto"/>
              <w:bottom w:val="single" w:sz="4" w:space="0" w:color="auto"/>
            </w:tcBorders>
          </w:tcPr>
          <w:p w14:paraId="7D1B5152" w14:textId="77777777" w:rsidR="00B972C4" w:rsidRPr="006702F3" w:rsidRDefault="00B972C4" w:rsidP="00426819">
            <w:pPr>
              <w:ind w:firstLine="0"/>
              <w:rPr>
                <w:rFonts w:asciiTheme="minorBidi" w:hAnsiTheme="minorBidi"/>
                <w:i/>
                <w:iCs/>
                <w:color w:val="000000" w:themeColor="text1"/>
                <w:u w:val="single"/>
              </w:rPr>
            </w:pPr>
            <w:r w:rsidRPr="006702F3">
              <w:rPr>
                <w:rFonts w:asciiTheme="minorBidi" w:hAnsiTheme="minorBidi"/>
                <w:i/>
                <w:iCs/>
                <w:color w:val="000000" w:themeColor="text1"/>
                <w:u w:val="single"/>
              </w:rPr>
              <w:t>East field</w:t>
            </w:r>
          </w:p>
        </w:tc>
        <w:tc>
          <w:tcPr>
            <w:tcW w:w="5461" w:type="dxa"/>
            <w:tcBorders>
              <w:top w:val="single" w:sz="4" w:space="0" w:color="auto"/>
              <w:bottom w:val="single" w:sz="4" w:space="0" w:color="auto"/>
            </w:tcBorders>
          </w:tcPr>
          <w:p w14:paraId="1C0BBD70" w14:textId="77777777" w:rsidR="00B972C4" w:rsidRDefault="00B972C4" w:rsidP="00426819">
            <w:pPr>
              <w:ind w:firstLine="0"/>
              <w:rPr>
                <w:rFonts w:asciiTheme="minorBidi" w:hAnsiTheme="minorBidi"/>
                <w:color w:val="000000" w:themeColor="text1"/>
              </w:rPr>
            </w:pPr>
          </w:p>
        </w:tc>
      </w:tr>
      <w:tr w:rsidR="00B972C4" w14:paraId="28999001" w14:textId="77777777" w:rsidTr="00563E5C">
        <w:tc>
          <w:tcPr>
            <w:tcW w:w="2835" w:type="dxa"/>
            <w:tcBorders>
              <w:top w:val="single" w:sz="4" w:space="0" w:color="auto"/>
              <w:bottom w:val="single" w:sz="4" w:space="0" w:color="auto"/>
            </w:tcBorders>
          </w:tcPr>
          <w:p w14:paraId="0A4D32C6"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Diuron</w:t>
            </w:r>
          </w:p>
        </w:tc>
        <w:tc>
          <w:tcPr>
            <w:tcW w:w="5461" w:type="dxa"/>
            <w:tcBorders>
              <w:top w:val="single" w:sz="4" w:space="0" w:color="auto"/>
              <w:bottom w:val="single" w:sz="4" w:space="0" w:color="auto"/>
            </w:tcBorders>
          </w:tcPr>
          <w:p w14:paraId="4EA199E4" w14:textId="77777777" w:rsidR="00B972C4" w:rsidRDefault="00B972C4" w:rsidP="00426819">
            <w:pPr>
              <w:ind w:firstLine="0"/>
              <w:rPr>
                <w:rFonts w:asciiTheme="minorBidi" w:hAnsiTheme="minorBidi"/>
                <w:color w:val="000000" w:themeColor="text1"/>
              </w:rPr>
            </w:pPr>
            <w:r>
              <w:rPr>
                <w:rFonts w:asciiTheme="minorBidi" w:hAnsiTheme="minorBidi"/>
                <w:color w:val="000000" w:themeColor="text1"/>
              </w:rPr>
              <w:t>30/12/2021</w:t>
            </w:r>
          </w:p>
        </w:tc>
      </w:tr>
    </w:tbl>
    <w:p w14:paraId="0190C52E" w14:textId="77777777" w:rsidR="00B972C4" w:rsidRDefault="00B972C4" w:rsidP="00D63EDB">
      <w:pPr>
        <w:ind w:firstLine="0"/>
        <w:rPr>
          <w:rFonts w:asciiTheme="minorBidi" w:hAnsiTheme="minorBidi"/>
          <w:color w:val="000000" w:themeColor="text1"/>
        </w:rPr>
      </w:pPr>
    </w:p>
    <w:p w14:paraId="790719F2" w14:textId="088219BF" w:rsidR="0013128E" w:rsidRDefault="0013128E" w:rsidP="0013128E">
      <w:pPr>
        <w:rPr>
          <w:rFonts w:asciiTheme="minorBidi" w:hAnsiTheme="minorBidi"/>
          <w:b/>
          <w:bCs/>
          <w:color w:val="000000" w:themeColor="text1"/>
        </w:rPr>
      </w:pPr>
    </w:p>
    <w:p w14:paraId="3F81F431" w14:textId="6F2039BD" w:rsidR="00B33B06" w:rsidRPr="00BA62CB" w:rsidRDefault="00B33B06" w:rsidP="00B33B06">
      <w:pPr>
        <w:pStyle w:val="a4"/>
        <w:keepNext/>
        <w:spacing w:line="360" w:lineRule="auto"/>
        <w:ind w:firstLine="720"/>
        <w:rPr>
          <w:rFonts w:asciiTheme="minorBidi" w:hAnsiTheme="minorBidi"/>
          <w:color w:val="000000" w:themeColor="text1"/>
          <w:sz w:val="22"/>
          <w:szCs w:val="22"/>
        </w:rPr>
      </w:pPr>
      <w:r w:rsidRPr="003D2967">
        <w:rPr>
          <w:rFonts w:asciiTheme="minorBidi" w:hAnsiTheme="minorBidi"/>
          <w:b/>
          <w:bCs/>
          <w:i w:val="0"/>
          <w:iCs w:val="0"/>
          <w:color w:val="000000" w:themeColor="text1"/>
          <w:sz w:val="22"/>
          <w:szCs w:val="22"/>
        </w:rPr>
        <w:t xml:space="preserve">Table </w:t>
      </w:r>
      <w:r>
        <w:rPr>
          <w:rFonts w:asciiTheme="minorBidi" w:hAnsiTheme="minorBidi"/>
          <w:b/>
          <w:bCs/>
          <w:i w:val="0"/>
          <w:iCs w:val="0"/>
          <w:color w:val="000000" w:themeColor="text1"/>
          <w:sz w:val="22"/>
          <w:szCs w:val="22"/>
        </w:rPr>
        <w:t>S5</w:t>
      </w:r>
      <w:r w:rsidRPr="003D2967">
        <w:rPr>
          <w:rFonts w:asciiTheme="minorBidi" w:hAnsiTheme="minorBidi"/>
          <w:b/>
          <w:bCs/>
          <w:i w:val="0"/>
          <w:iCs w:val="0"/>
          <w:color w:val="000000" w:themeColor="text1"/>
          <w:sz w:val="22"/>
          <w:szCs w:val="22"/>
        </w:rPr>
        <w:t xml:space="preserve">: </w:t>
      </w:r>
      <w:r w:rsidRPr="003D2967">
        <w:rPr>
          <w:rFonts w:asciiTheme="minorBidi" w:hAnsiTheme="minorBidi"/>
          <w:color w:val="000000" w:themeColor="text1"/>
          <w:sz w:val="22"/>
          <w:szCs w:val="22"/>
        </w:rPr>
        <w:t xml:space="preserve">Average concentrations in surface runoff </w:t>
      </w:r>
      <w:r>
        <w:rPr>
          <w:rFonts w:asciiTheme="minorBidi" w:hAnsiTheme="minorBidi"/>
          <w:color w:val="000000" w:themeColor="text1"/>
          <w:sz w:val="22"/>
          <w:szCs w:val="22"/>
        </w:rPr>
        <w:t xml:space="preserve">and subsurface constituting the </w:t>
      </w:r>
      <w:proofErr w:type="gramStart"/>
      <w:r>
        <w:rPr>
          <w:rFonts w:asciiTheme="minorBidi" w:hAnsiTheme="minorBidi"/>
          <w:color w:val="000000" w:themeColor="text1"/>
          <w:sz w:val="22"/>
          <w:szCs w:val="22"/>
        </w:rPr>
        <w:t>upper level</w:t>
      </w:r>
      <w:proofErr w:type="gramEnd"/>
      <w:r>
        <w:rPr>
          <w:rFonts w:asciiTheme="minorBidi" w:hAnsiTheme="minorBidi"/>
          <w:color w:val="000000" w:themeColor="text1"/>
          <w:sz w:val="22"/>
          <w:szCs w:val="22"/>
        </w:rPr>
        <w:t xml:space="preserve"> water of subsurface and groundwater, respectively. Data </w:t>
      </w:r>
      <w:r w:rsidRPr="003D2967">
        <w:rPr>
          <w:rFonts w:asciiTheme="minorBidi" w:hAnsiTheme="minorBidi"/>
          <w:color w:val="000000" w:themeColor="text1"/>
          <w:sz w:val="22"/>
          <w:szCs w:val="22"/>
        </w:rPr>
        <w:t>measured in the West field:</w:t>
      </w:r>
      <w:r>
        <w:rPr>
          <w:rFonts w:asciiTheme="minorBidi" w:hAnsiTheme="minorBidi"/>
          <w:color w:val="000000" w:themeColor="text1"/>
          <w:sz w:val="22"/>
          <w:szCs w:val="22"/>
        </w:rPr>
        <w:t xml:space="preserve"> average over</w:t>
      </w:r>
      <w:r w:rsidRPr="003D2967">
        <w:rPr>
          <w:rFonts w:asciiTheme="minorBidi" w:hAnsiTheme="minorBidi"/>
          <w:color w:val="000000" w:themeColor="text1"/>
          <w:sz w:val="22"/>
          <w:szCs w:val="22"/>
        </w:rPr>
        <w:t xml:space="preserve"> drainage channels and field surface </w:t>
      </w:r>
      <w:r>
        <w:rPr>
          <w:rFonts w:asciiTheme="minorBidi" w:hAnsiTheme="minorBidi"/>
          <w:color w:val="000000" w:themeColor="text1"/>
          <w:sz w:val="22"/>
          <w:szCs w:val="22"/>
        </w:rPr>
        <w:t>runoff provide the runoff average concentration</w:t>
      </w:r>
      <w:r w:rsidRPr="003D2967">
        <w:rPr>
          <w:rFonts w:asciiTheme="minorBidi" w:hAnsiTheme="minorBidi"/>
          <w:color w:val="000000" w:themeColor="text1"/>
          <w:sz w:val="22"/>
          <w:szCs w:val="22"/>
        </w:rPr>
        <w:t xml:space="preserve">, and the average subsurface data by WM, </w:t>
      </w:r>
      <w:r w:rsidR="002A38AE">
        <w:rPr>
          <w:rFonts w:asciiTheme="minorBidi" w:hAnsiTheme="minorBidi"/>
          <w:color w:val="000000" w:themeColor="text1"/>
          <w:sz w:val="22"/>
          <w:szCs w:val="22"/>
        </w:rPr>
        <w:t xml:space="preserve">Second </w:t>
      </w:r>
      <w:r w:rsidRPr="003D2967">
        <w:rPr>
          <w:rFonts w:asciiTheme="minorBidi" w:hAnsiTheme="minorBidi"/>
          <w:color w:val="000000" w:themeColor="text1"/>
          <w:sz w:val="22"/>
          <w:szCs w:val="22"/>
        </w:rPr>
        <w:t>WM and SP2</w:t>
      </w:r>
      <w:r>
        <w:rPr>
          <w:rFonts w:asciiTheme="minorBidi" w:hAnsiTheme="minorBidi"/>
          <w:color w:val="000000" w:themeColor="text1"/>
          <w:sz w:val="22"/>
          <w:szCs w:val="22"/>
        </w:rPr>
        <w:t>-1</w:t>
      </w:r>
      <w:r w:rsidRPr="003D2967">
        <w:rPr>
          <w:rFonts w:asciiTheme="minorBidi" w:hAnsiTheme="minorBidi"/>
          <w:color w:val="000000" w:themeColor="text1"/>
          <w:sz w:val="22"/>
          <w:szCs w:val="22"/>
        </w:rPr>
        <w:t xml:space="preserve"> </w:t>
      </w:r>
      <w:r>
        <w:rPr>
          <w:rFonts w:asciiTheme="minorBidi" w:hAnsiTheme="minorBidi"/>
          <w:color w:val="000000" w:themeColor="text1"/>
          <w:sz w:val="22"/>
          <w:szCs w:val="22"/>
        </w:rPr>
        <w:t>provide the subsurface average for storms</w:t>
      </w:r>
      <w:r w:rsidRPr="003D2967">
        <w:rPr>
          <w:rFonts w:asciiTheme="minorBidi" w:hAnsiTheme="minorBidi"/>
          <w:color w:val="000000" w:themeColor="text1"/>
          <w:sz w:val="22"/>
          <w:szCs w:val="22"/>
        </w:rPr>
        <w:t xml:space="preserve">. </w:t>
      </w:r>
      <w:r>
        <w:rPr>
          <w:rFonts w:asciiTheme="minorBidi" w:hAnsiTheme="minorBidi"/>
          <w:color w:val="000000" w:themeColor="text1"/>
          <w:sz w:val="22"/>
          <w:szCs w:val="22"/>
        </w:rPr>
        <w:t xml:space="preserve">Standard deviation of each average is given in parenthesis. </w:t>
      </w:r>
      <w:proofErr w:type="spellStart"/>
      <w:r w:rsidRPr="003D2967">
        <w:rPr>
          <w:rFonts w:asciiTheme="minorBidi" w:hAnsiTheme="minorBidi"/>
          <w:color w:val="000000" w:themeColor="text1"/>
          <w:sz w:val="22"/>
          <w:szCs w:val="22"/>
        </w:rPr>
        <w:t>Koc</w:t>
      </w:r>
      <w:proofErr w:type="spellEnd"/>
      <w:r w:rsidRPr="003D2967">
        <w:rPr>
          <w:rFonts w:asciiTheme="minorBidi" w:hAnsiTheme="minorBidi"/>
          <w:color w:val="000000" w:themeColor="text1"/>
          <w:sz w:val="22"/>
          <w:szCs w:val="22"/>
        </w:rPr>
        <w:t xml:space="preserve"> values are from databases, where given, or average in a case given of range for </w:t>
      </w:r>
      <w:proofErr w:type="spellStart"/>
      <w:r w:rsidRPr="003D2967">
        <w:rPr>
          <w:rFonts w:asciiTheme="minorBidi" w:hAnsiTheme="minorBidi"/>
          <w:color w:val="000000" w:themeColor="text1"/>
          <w:sz w:val="22"/>
          <w:szCs w:val="22"/>
        </w:rPr>
        <w:t>Koc</w:t>
      </w:r>
      <w:proofErr w:type="spellEnd"/>
      <w:r w:rsidRPr="003D2967">
        <w:rPr>
          <w:rFonts w:asciiTheme="minorBidi" w:hAnsiTheme="minorBidi"/>
          <w:color w:val="000000" w:themeColor="text1"/>
          <w:sz w:val="22"/>
          <w:szCs w:val="22"/>
        </w:rPr>
        <w:t xml:space="preserve"> rather than a single value.  n.d.- not detected</w:t>
      </w:r>
      <w:r>
        <w:rPr>
          <w:rFonts w:asciiTheme="minorBidi" w:hAnsiTheme="minorBidi"/>
          <w:color w:val="000000" w:themeColor="text1"/>
          <w:sz w:val="22"/>
          <w:szCs w:val="22"/>
        </w:rPr>
        <w:t xml:space="preserve">. </w:t>
      </w:r>
    </w:p>
    <w:tbl>
      <w:tblPr>
        <w:tblStyle w:val="a3"/>
        <w:tblW w:w="8945"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095"/>
        <w:gridCol w:w="2268"/>
        <w:gridCol w:w="2172"/>
      </w:tblGrid>
      <w:tr w:rsidR="00B33B06" w:rsidRPr="005E54F3" w14:paraId="6B2C0B15" w14:textId="77777777" w:rsidTr="00426819">
        <w:trPr>
          <w:trHeight w:val="688"/>
        </w:trPr>
        <w:tc>
          <w:tcPr>
            <w:tcW w:w="2410" w:type="dxa"/>
            <w:hideMark/>
          </w:tcPr>
          <w:p w14:paraId="7781D8C9" w14:textId="77777777" w:rsidR="00B33B06" w:rsidRPr="005E54F3" w:rsidRDefault="00B33B06" w:rsidP="00426819">
            <w:pPr>
              <w:spacing w:after="160" w:line="360" w:lineRule="auto"/>
              <w:ind w:left="-219" w:firstLine="0"/>
              <w:rPr>
                <w:rFonts w:asciiTheme="minorBidi" w:hAnsiTheme="minorBidi"/>
                <w:color w:val="000000" w:themeColor="text1"/>
              </w:rPr>
            </w:pPr>
          </w:p>
        </w:tc>
        <w:tc>
          <w:tcPr>
            <w:tcW w:w="2095" w:type="dxa"/>
            <w:tcBorders>
              <w:bottom w:val="single" w:sz="4" w:space="0" w:color="auto"/>
            </w:tcBorders>
            <w:hideMark/>
          </w:tcPr>
          <w:p w14:paraId="4B6680D1" w14:textId="77777777" w:rsidR="00B33B06" w:rsidRPr="00656132" w:rsidRDefault="00B33B06" w:rsidP="00426819">
            <w:pPr>
              <w:spacing w:after="160" w:line="360" w:lineRule="auto"/>
              <w:ind w:firstLine="0"/>
              <w:rPr>
                <w:rFonts w:asciiTheme="minorBidi" w:hAnsiTheme="minorBidi"/>
                <w:b/>
                <w:bCs/>
                <w:color w:val="000000" w:themeColor="text1"/>
              </w:rPr>
            </w:pPr>
            <w:r>
              <w:rPr>
                <w:rFonts w:asciiTheme="minorBidi" w:hAnsiTheme="minorBidi"/>
                <w:b/>
                <w:bCs/>
                <w:color w:val="000000" w:themeColor="text1"/>
              </w:rPr>
              <w:t>A</w:t>
            </w:r>
            <w:r w:rsidRPr="00656132">
              <w:rPr>
                <w:rFonts w:asciiTheme="minorBidi" w:hAnsiTheme="minorBidi"/>
                <w:b/>
                <w:bCs/>
                <w:color w:val="000000" w:themeColor="text1"/>
              </w:rPr>
              <w:t xml:space="preserve">verage </w:t>
            </w:r>
            <w:r>
              <w:rPr>
                <w:rFonts w:asciiTheme="minorBidi" w:hAnsiTheme="minorBidi"/>
                <w:b/>
                <w:bCs/>
                <w:color w:val="000000" w:themeColor="text1"/>
              </w:rPr>
              <w:t>surface r</w:t>
            </w:r>
            <w:r w:rsidRPr="00656132">
              <w:rPr>
                <w:rFonts w:asciiTheme="minorBidi" w:hAnsiTheme="minorBidi"/>
                <w:b/>
                <w:bCs/>
                <w:color w:val="000000" w:themeColor="text1"/>
              </w:rPr>
              <w:t xml:space="preserve">unoff </w:t>
            </w:r>
            <w:proofErr w:type="gramStart"/>
            <w:r>
              <w:rPr>
                <w:rFonts w:asciiTheme="minorBidi" w:hAnsiTheme="minorBidi"/>
                <w:b/>
                <w:bCs/>
                <w:color w:val="000000" w:themeColor="text1"/>
              </w:rPr>
              <w:t xml:space="preserve">concentrations  </w:t>
            </w:r>
            <w:r w:rsidRPr="00656132">
              <w:rPr>
                <w:rFonts w:asciiTheme="minorBidi" w:hAnsiTheme="minorBidi"/>
                <w:b/>
                <w:bCs/>
                <w:color w:val="000000" w:themeColor="text1"/>
              </w:rPr>
              <w:t>in</w:t>
            </w:r>
            <w:proofErr w:type="gramEnd"/>
            <w:r w:rsidRPr="00656132">
              <w:rPr>
                <w:rFonts w:asciiTheme="minorBidi" w:hAnsiTheme="minorBidi"/>
                <w:b/>
                <w:bCs/>
                <w:color w:val="000000" w:themeColor="text1"/>
              </w:rPr>
              <w:t xml:space="preserve"> West field (ng/L)</w:t>
            </w:r>
          </w:p>
        </w:tc>
        <w:tc>
          <w:tcPr>
            <w:tcW w:w="2268" w:type="dxa"/>
            <w:tcBorders>
              <w:bottom w:val="single" w:sz="4" w:space="0" w:color="auto"/>
            </w:tcBorders>
            <w:hideMark/>
          </w:tcPr>
          <w:p w14:paraId="3668BE0C" w14:textId="77777777" w:rsidR="00B33B06" w:rsidRPr="00656132" w:rsidRDefault="00B33B06" w:rsidP="00426819">
            <w:pPr>
              <w:spacing w:after="160" w:line="360" w:lineRule="auto"/>
              <w:ind w:firstLine="0"/>
              <w:rPr>
                <w:rFonts w:asciiTheme="minorBidi" w:hAnsiTheme="minorBidi"/>
                <w:b/>
                <w:bCs/>
                <w:color w:val="000000" w:themeColor="text1"/>
              </w:rPr>
            </w:pPr>
            <w:r>
              <w:rPr>
                <w:rFonts w:asciiTheme="minorBidi" w:hAnsiTheme="minorBidi"/>
                <w:b/>
                <w:bCs/>
                <w:color w:val="000000" w:themeColor="text1"/>
              </w:rPr>
              <w:t>Average s</w:t>
            </w:r>
            <w:r w:rsidRPr="00656132">
              <w:rPr>
                <w:rFonts w:asciiTheme="minorBidi" w:hAnsiTheme="minorBidi"/>
                <w:b/>
                <w:bCs/>
                <w:color w:val="000000" w:themeColor="text1"/>
              </w:rPr>
              <w:t xml:space="preserve">ubsurface </w:t>
            </w:r>
            <w:r>
              <w:rPr>
                <w:rFonts w:asciiTheme="minorBidi" w:hAnsiTheme="minorBidi"/>
                <w:b/>
                <w:bCs/>
                <w:color w:val="000000" w:themeColor="text1"/>
              </w:rPr>
              <w:t>concentrations in West field</w:t>
            </w:r>
            <w:r w:rsidRPr="00656132">
              <w:rPr>
                <w:rFonts w:asciiTheme="minorBidi" w:hAnsiTheme="minorBidi"/>
                <w:b/>
                <w:bCs/>
                <w:color w:val="000000" w:themeColor="text1"/>
              </w:rPr>
              <w:t xml:space="preserve"> (ng/L)</w:t>
            </w:r>
          </w:p>
        </w:tc>
        <w:tc>
          <w:tcPr>
            <w:tcW w:w="2172" w:type="dxa"/>
            <w:tcBorders>
              <w:bottom w:val="single" w:sz="4" w:space="0" w:color="auto"/>
            </w:tcBorders>
          </w:tcPr>
          <w:p w14:paraId="6B4FB051" w14:textId="77777777" w:rsidR="00B33B06" w:rsidRPr="00656132" w:rsidRDefault="00B33B06" w:rsidP="00426819">
            <w:pPr>
              <w:spacing w:line="360" w:lineRule="auto"/>
              <w:ind w:firstLine="0"/>
              <w:rPr>
                <w:rFonts w:asciiTheme="minorBidi" w:hAnsiTheme="minorBidi"/>
                <w:b/>
                <w:bCs/>
                <w:color w:val="000000" w:themeColor="text1"/>
              </w:rPr>
            </w:pPr>
            <w:proofErr w:type="spellStart"/>
            <w:r>
              <w:rPr>
                <w:rFonts w:asciiTheme="minorBidi" w:hAnsiTheme="minorBidi"/>
                <w:b/>
                <w:bCs/>
                <w:color w:val="000000" w:themeColor="text1"/>
              </w:rPr>
              <w:t>Koc</w:t>
            </w:r>
            <w:proofErr w:type="spellEnd"/>
            <w:r>
              <w:rPr>
                <w:rFonts w:asciiTheme="minorBidi" w:hAnsiTheme="minorBidi"/>
                <w:b/>
                <w:bCs/>
                <w:color w:val="000000" w:themeColor="text1"/>
              </w:rPr>
              <w:t xml:space="preserve"> values from databases</w:t>
            </w:r>
            <w:r w:rsidRPr="00656132">
              <w:rPr>
                <w:rFonts w:asciiTheme="minorBidi" w:hAnsiTheme="minorBidi"/>
                <w:b/>
                <w:bCs/>
                <w:color w:val="000000" w:themeColor="text1"/>
              </w:rPr>
              <w:t xml:space="preserve"> (L/Kg)</w:t>
            </w:r>
          </w:p>
        </w:tc>
      </w:tr>
      <w:tr w:rsidR="00B33B06" w:rsidRPr="005E54F3" w14:paraId="7865B94A" w14:textId="77777777" w:rsidTr="00426819">
        <w:trPr>
          <w:trHeight w:val="223"/>
        </w:trPr>
        <w:tc>
          <w:tcPr>
            <w:tcW w:w="2410" w:type="dxa"/>
          </w:tcPr>
          <w:p w14:paraId="13B227FB"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Acetamiprid</w:t>
            </w:r>
          </w:p>
        </w:tc>
        <w:tc>
          <w:tcPr>
            <w:tcW w:w="2095" w:type="dxa"/>
            <w:tcBorders>
              <w:top w:val="single" w:sz="4" w:space="0" w:color="auto"/>
            </w:tcBorders>
          </w:tcPr>
          <w:p w14:paraId="34B48BB2"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1.05</w:t>
            </w:r>
            <w:r>
              <w:rPr>
                <w:rFonts w:asciiTheme="minorBidi" w:hAnsiTheme="minorBidi"/>
                <w:color w:val="000000" w:themeColor="text1"/>
              </w:rPr>
              <w:t xml:space="preserve"> (</w:t>
            </w:r>
            <w:r w:rsidRPr="005E54F3">
              <w:rPr>
                <w:rFonts w:asciiTheme="minorBidi" w:hAnsiTheme="minorBidi"/>
                <w:color w:val="000000" w:themeColor="text1"/>
              </w:rPr>
              <w:t>0.58</w:t>
            </w:r>
            <w:r>
              <w:rPr>
                <w:rFonts w:asciiTheme="minorBidi" w:hAnsiTheme="minorBidi"/>
                <w:color w:val="000000" w:themeColor="text1"/>
              </w:rPr>
              <w:t>)</w:t>
            </w:r>
          </w:p>
        </w:tc>
        <w:tc>
          <w:tcPr>
            <w:tcW w:w="2268" w:type="dxa"/>
            <w:tcBorders>
              <w:top w:val="single" w:sz="4" w:space="0" w:color="auto"/>
            </w:tcBorders>
          </w:tcPr>
          <w:p w14:paraId="0D5FF865"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n.d.</w:t>
            </w:r>
          </w:p>
        </w:tc>
        <w:tc>
          <w:tcPr>
            <w:tcW w:w="2172" w:type="dxa"/>
            <w:tcBorders>
              <w:top w:val="single" w:sz="4" w:space="0" w:color="auto"/>
            </w:tcBorders>
          </w:tcPr>
          <w:p w14:paraId="35C8EE2B"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200</w:t>
            </w:r>
          </w:p>
        </w:tc>
      </w:tr>
      <w:tr w:rsidR="00B33B06" w:rsidRPr="005E54F3" w14:paraId="1FDEF48A" w14:textId="77777777" w:rsidTr="00426819">
        <w:trPr>
          <w:trHeight w:val="276"/>
        </w:trPr>
        <w:tc>
          <w:tcPr>
            <w:tcW w:w="2410" w:type="dxa"/>
            <w:noWrap/>
            <w:hideMark/>
          </w:tcPr>
          <w:p w14:paraId="71824BA2"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Acetaminophen</w:t>
            </w:r>
          </w:p>
        </w:tc>
        <w:tc>
          <w:tcPr>
            <w:tcW w:w="2095" w:type="dxa"/>
            <w:noWrap/>
            <w:hideMark/>
          </w:tcPr>
          <w:p w14:paraId="2E9C7A84"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6.66</w:t>
            </w:r>
            <w:r>
              <w:rPr>
                <w:rFonts w:asciiTheme="minorBidi" w:hAnsiTheme="minorBidi"/>
                <w:color w:val="000000" w:themeColor="text1"/>
              </w:rPr>
              <w:t xml:space="preserve"> (0)</w:t>
            </w:r>
          </w:p>
        </w:tc>
        <w:tc>
          <w:tcPr>
            <w:tcW w:w="2268" w:type="dxa"/>
            <w:noWrap/>
            <w:hideMark/>
          </w:tcPr>
          <w:p w14:paraId="4414ECC0"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657.55</w:t>
            </w:r>
            <w:r>
              <w:rPr>
                <w:rFonts w:asciiTheme="minorBidi" w:hAnsiTheme="minorBidi"/>
                <w:color w:val="000000" w:themeColor="text1"/>
              </w:rPr>
              <w:t xml:space="preserve"> (650.53)</w:t>
            </w:r>
          </w:p>
        </w:tc>
        <w:tc>
          <w:tcPr>
            <w:tcW w:w="2172" w:type="dxa"/>
          </w:tcPr>
          <w:p w14:paraId="71CB5092"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21</w:t>
            </w:r>
          </w:p>
        </w:tc>
      </w:tr>
      <w:tr w:rsidR="00B33B06" w:rsidRPr="005E54F3" w14:paraId="46432AA8" w14:textId="77777777" w:rsidTr="00426819">
        <w:trPr>
          <w:trHeight w:val="276"/>
        </w:trPr>
        <w:tc>
          <w:tcPr>
            <w:tcW w:w="2410" w:type="dxa"/>
            <w:noWrap/>
            <w:hideMark/>
          </w:tcPr>
          <w:p w14:paraId="47582394" w14:textId="77777777" w:rsidR="00B33B06" w:rsidRPr="00656132" w:rsidRDefault="00B33B06" w:rsidP="00426819">
            <w:pPr>
              <w:spacing w:after="160"/>
              <w:ind w:firstLine="0"/>
              <w:rPr>
                <w:rFonts w:asciiTheme="minorBidi" w:hAnsiTheme="minorBidi"/>
                <w:b/>
                <w:bCs/>
                <w:color w:val="000000" w:themeColor="text1"/>
              </w:rPr>
            </w:pPr>
            <w:proofErr w:type="spellStart"/>
            <w:r w:rsidRPr="00656132">
              <w:rPr>
                <w:rFonts w:asciiTheme="minorBidi" w:hAnsiTheme="minorBidi"/>
                <w:b/>
                <w:bCs/>
                <w:color w:val="000000" w:themeColor="text1"/>
              </w:rPr>
              <w:t>Ametryn</w:t>
            </w:r>
            <w:proofErr w:type="spellEnd"/>
          </w:p>
        </w:tc>
        <w:tc>
          <w:tcPr>
            <w:tcW w:w="2095" w:type="dxa"/>
            <w:noWrap/>
            <w:hideMark/>
          </w:tcPr>
          <w:p w14:paraId="1B59CF9E"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0.51</w:t>
            </w:r>
            <w:r>
              <w:rPr>
                <w:rFonts w:asciiTheme="minorBidi" w:hAnsiTheme="minorBidi"/>
                <w:color w:val="000000" w:themeColor="text1"/>
              </w:rPr>
              <w:t xml:space="preserve"> (0)</w:t>
            </w:r>
          </w:p>
        </w:tc>
        <w:tc>
          <w:tcPr>
            <w:tcW w:w="2268" w:type="dxa"/>
            <w:noWrap/>
            <w:hideMark/>
          </w:tcPr>
          <w:p w14:paraId="5F7E949F"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0.40</w:t>
            </w:r>
            <w:r>
              <w:rPr>
                <w:rFonts w:asciiTheme="minorBidi" w:hAnsiTheme="minorBidi"/>
                <w:color w:val="000000" w:themeColor="text1"/>
              </w:rPr>
              <w:t xml:space="preserve"> (0)</w:t>
            </w:r>
          </w:p>
        </w:tc>
        <w:tc>
          <w:tcPr>
            <w:tcW w:w="2172" w:type="dxa"/>
          </w:tcPr>
          <w:p w14:paraId="161888C2"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316</w:t>
            </w:r>
          </w:p>
        </w:tc>
      </w:tr>
      <w:tr w:rsidR="00B33B06" w:rsidRPr="005E54F3" w14:paraId="7D913015" w14:textId="77777777" w:rsidTr="00426819">
        <w:trPr>
          <w:trHeight w:val="453"/>
        </w:trPr>
        <w:tc>
          <w:tcPr>
            <w:tcW w:w="2410" w:type="dxa"/>
            <w:noWrap/>
            <w:hideMark/>
          </w:tcPr>
          <w:p w14:paraId="19C84101"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Atrazine</w:t>
            </w:r>
          </w:p>
        </w:tc>
        <w:tc>
          <w:tcPr>
            <w:tcW w:w="2095" w:type="dxa"/>
            <w:noWrap/>
            <w:hideMark/>
          </w:tcPr>
          <w:p w14:paraId="32729244"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9.10</w:t>
            </w:r>
            <w:r>
              <w:rPr>
                <w:rFonts w:asciiTheme="minorBidi" w:hAnsiTheme="minorBidi"/>
                <w:color w:val="000000" w:themeColor="text1"/>
              </w:rPr>
              <w:t xml:space="preserve"> (6.58)</w:t>
            </w:r>
          </w:p>
        </w:tc>
        <w:tc>
          <w:tcPr>
            <w:tcW w:w="2268" w:type="dxa"/>
            <w:noWrap/>
            <w:hideMark/>
          </w:tcPr>
          <w:p w14:paraId="7061F871"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20.19</w:t>
            </w:r>
            <w:r>
              <w:rPr>
                <w:rFonts w:asciiTheme="minorBidi" w:hAnsiTheme="minorBidi"/>
                <w:color w:val="000000" w:themeColor="text1"/>
              </w:rPr>
              <w:t xml:space="preserve"> (11.01)</w:t>
            </w:r>
          </w:p>
        </w:tc>
        <w:tc>
          <w:tcPr>
            <w:tcW w:w="2172" w:type="dxa"/>
          </w:tcPr>
          <w:p w14:paraId="7984FAA9"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100</w:t>
            </w:r>
          </w:p>
        </w:tc>
      </w:tr>
      <w:tr w:rsidR="00B33B06" w:rsidRPr="005E54F3" w14:paraId="4CF60804" w14:textId="77777777" w:rsidTr="00426819">
        <w:trPr>
          <w:trHeight w:val="276"/>
        </w:trPr>
        <w:tc>
          <w:tcPr>
            <w:tcW w:w="2410" w:type="dxa"/>
            <w:noWrap/>
            <w:hideMark/>
          </w:tcPr>
          <w:p w14:paraId="45EE9E39" w14:textId="77777777" w:rsidR="00B33B06"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Atrazine-</w:t>
            </w:r>
          </w:p>
          <w:p w14:paraId="6E38CFA4" w14:textId="77777777" w:rsidR="00B33B06" w:rsidRPr="00656132" w:rsidRDefault="00B33B06" w:rsidP="00426819">
            <w:pPr>
              <w:spacing w:after="160"/>
              <w:ind w:firstLine="0"/>
              <w:rPr>
                <w:rFonts w:asciiTheme="minorBidi" w:hAnsiTheme="minorBidi"/>
                <w:b/>
                <w:bCs/>
                <w:color w:val="000000" w:themeColor="text1"/>
              </w:rPr>
            </w:pPr>
            <w:proofErr w:type="spellStart"/>
            <w:r w:rsidRPr="00656132">
              <w:rPr>
                <w:rFonts w:asciiTheme="minorBidi" w:hAnsiTheme="minorBidi"/>
                <w:b/>
                <w:bCs/>
                <w:color w:val="000000" w:themeColor="text1"/>
              </w:rPr>
              <w:t>Desethyl</w:t>
            </w:r>
            <w:proofErr w:type="spellEnd"/>
          </w:p>
        </w:tc>
        <w:tc>
          <w:tcPr>
            <w:tcW w:w="2095" w:type="dxa"/>
            <w:noWrap/>
            <w:hideMark/>
          </w:tcPr>
          <w:p w14:paraId="1482A5BD"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17.59</w:t>
            </w:r>
            <w:r>
              <w:rPr>
                <w:rFonts w:asciiTheme="minorBidi" w:hAnsiTheme="minorBidi"/>
                <w:color w:val="000000" w:themeColor="text1"/>
              </w:rPr>
              <w:t xml:space="preserve"> (9.59)</w:t>
            </w:r>
          </w:p>
        </w:tc>
        <w:tc>
          <w:tcPr>
            <w:tcW w:w="2268" w:type="dxa"/>
            <w:noWrap/>
            <w:hideMark/>
          </w:tcPr>
          <w:p w14:paraId="731D1182"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68.48</w:t>
            </w:r>
            <w:r>
              <w:rPr>
                <w:rFonts w:asciiTheme="minorBidi" w:hAnsiTheme="minorBidi"/>
                <w:color w:val="000000" w:themeColor="text1"/>
              </w:rPr>
              <w:t xml:space="preserve"> (49.2)</w:t>
            </w:r>
          </w:p>
        </w:tc>
        <w:tc>
          <w:tcPr>
            <w:tcW w:w="2172" w:type="dxa"/>
          </w:tcPr>
          <w:p w14:paraId="3D359DDD" w14:textId="77777777" w:rsidR="00B33B06" w:rsidRPr="005E54F3" w:rsidRDefault="00B33B06" w:rsidP="00426819">
            <w:pPr>
              <w:spacing w:after="160"/>
              <w:ind w:firstLine="0"/>
              <w:rPr>
                <w:rFonts w:asciiTheme="minorBidi" w:hAnsiTheme="minorBidi"/>
                <w:color w:val="000000" w:themeColor="text1"/>
                <w:rtl/>
              </w:rPr>
            </w:pPr>
          </w:p>
        </w:tc>
      </w:tr>
      <w:tr w:rsidR="00B33B06" w:rsidRPr="005E54F3" w14:paraId="61D83294" w14:textId="77777777" w:rsidTr="00426819">
        <w:trPr>
          <w:trHeight w:val="276"/>
        </w:trPr>
        <w:tc>
          <w:tcPr>
            <w:tcW w:w="2410" w:type="dxa"/>
            <w:noWrap/>
            <w:hideMark/>
          </w:tcPr>
          <w:p w14:paraId="159E6E67" w14:textId="77777777" w:rsidR="00B33B06"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Atrazine-</w:t>
            </w:r>
          </w:p>
          <w:p w14:paraId="79FE1CF0" w14:textId="77777777" w:rsidR="00B33B06" w:rsidRPr="00656132" w:rsidRDefault="00B33B06" w:rsidP="00426819">
            <w:pPr>
              <w:spacing w:after="160"/>
              <w:ind w:firstLine="0"/>
              <w:rPr>
                <w:rFonts w:asciiTheme="minorBidi" w:hAnsiTheme="minorBidi"/>
                <w:b/>
                <w:bCs/>
                <w:color w:val="000000" w:themeColor="text1"/>
              </w:rPr>
            </w:pPr>
            <w:proofErr w:type="spellStart"/>
            <w:r w:rsidRPr="00656132">
              <w:rPr>
                <w:rFonts w:asciiTheme="minorBidi" w:hAnsiTheme="minorBidi"/>
                <w:b/>
                <w:bCs/>
                <w:color w:val="000000" w:themeColor="text1"/>
              </w:rPr>
              <w:t>Desisopropyl</w:t>
            </w:r>
            <w:proofErr w:type="spellEnd"/>
          </w:p>
        </w:tc>
        <w:tc>
          <w:tcPr>
            <w:tcW w:w="2095" w:type="dxa"/>
            <w:noWrap/>
            <w:hideMark/>
          </w:tcPr>
          <w:p w14:paraId="24A913E2"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26.78</w:t>
            </w:r>
            <w:r>
              <w:rPr>
                <w:rFonts w:asciiTheme="minorBidi" w:hAnsiTheme="minorBidi"/>
                <w:color w:val="000000" w:themeColor="text1"/>
              </w:rPr>
              <w:t xml:space="preserve"> (12.5)</w:t>
            </w:r>
          </w:p>
        </w:tc>
        <w:tc>
          <w:tcPr>
            <w:tcW w:w="2268" w:type="dxa"/>
            <w:noWrap/>
            <w:hideMark/>
          </w:tcPr>
          <w:p w14:paraId="056C7FC6"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77.09</w:t>
            </w:r>
            <w:r>
              <w:rPr>
                <w:rFonts w:asciiTheme="minorBidi" w:hAnsiTheme="minorBidi"/>
                <w:color w:val="000000" w:themeColor="text1"/>
              </w:rPr>
              <w:t xml:space="preserve"> (9.38)</w:t>
            </w:r>
          </w:p>
        </w:tc>
        <w:tc>
          <w:tcPr>
            <w:tcW w:w="2172" w:type="dxa"/>
          </w:tcPr>
          <w:p w14:paraId="2E6E8B06" w14:textId="77777777" w:rsidR="00B33B06" w:rsidRPr="005E54F3" w:rsidRDefault="00B33B06" w:rsidP="00426819">
            <w:pPr>
              <w:spacing w:after="160"/>
              <w:ind w:firstLine="0"/>
              <w:rPr>
                <w:rFonts w:asciiTheme="minorBidi" w:hAnsiTheme="minorBidi"/>
                <w:color w:val="000000" w:themeColor="text1"/>
              </w:rPr>
            </w:pPr>
          </w:p>
        </w:tc>
      </w:tr>
      <w:tr w:rsidR="00B33B06" w:rsidRPr="005E54F3" w14:paraId="68F255E7" w14:textId="77777777" w:rsidTr="00426819">
        <w:trPr>
          <w:trHeight w:val="276"/>
        </w:trPr>
        <w:tc>
          <w:tcPr>
            <w:tcW w:w="2410" w:type="dxa"/>
            <w:noWrap/>
            <w:hideMark/>
          </w:tcPr>
          <w:p w14:paraId="3E1949F5"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Azoxystrobin</w:t>
            </w:r>
          </w:p>
        </w:tc>
        <w:tc>
          <w:tcPr>
            <w:tcW w:w="2095" w:type="dxa"/>
            <w:noWrap/>
            <w:hideMark/>
          </w:tcPr>
          <w:p w14:paraId="6B370EF2"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3.06</w:t>
            </w:r>
            <w:r>
              <w:rPr>
                <w:rFonts w:asciiTheme="minorBidi" w:hAnsiTheme="minorBidi"/>
                <w:color w:val="000000" w:themeColor="text1"/>
              </w:rPr>
              <w:t xml:space="preserve"> (2.12)</w:t>
            </w:r>
          </w:p>
        </w:tc>
        <w:tc>
          <w:tcPr>
            <w:tcW w:w="2268" w:type="dxa"/>
            <w:noWrap/>
            <w:hideMark/>
          </w:tcPr>
          <w:p w14:paraId="3A455D0A"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0.91</w:t>
            </w:r>
            <w:r>
              <w:rPr>
                <w:rFonts w:asciiTheme="minorBidi" w:hAnsiTheme="minorBidi"/>
                <w:color w:val="000000" w:themeColor="text1"/>
              </w:rPr>
              <w:t xml:space="preserve"> (0.28)</w:t>
            </w:r>
          </w:p>
        </w:tc>
        <w:tc>
          <w:tcPr>
            <w:tcW w:w="2172" w:type="dxa"/>
          </w:tcPr>
          <w:p w14:paraId="120F1DAE"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589</w:t>
            </w:r>
          </w:p>
        </w:tc>
      </w:tr>
      <w:tr w:rsidR="00B33B06" w:rsidRPr="005E54F3" w14:paraId="4AFCAC2D" w14:textId="77777777" w:rsidTr="00426819">
        <w:trPr>
          <w:trHeight w:val="276"/>
        </w:trPr>
        <w:tc>
          <w:tcPr>
            <w:tcW w:w="2410" w:type="dxa"/>
            <w:noWrap/>
            <w:hideMark/>
          </w:tcPr>
          <w:p w14:paraId="33D679E0" w14:textId="77777777" w:rsidR="00B33B06" w:rsidRPr="00656132" w:rsidRDefault="00B33B06" w:rsidP="00426819">
            <w:pPr>
              <w:spacing w:after="160"/>
              <w:ind w:firstLine="0"/>
              <w:rPr>
                <w:rFonts w:asciiTheme="minorBidi" w:hAnsiTheme="minorBidi"/>
                <w:b/>
                <w:bCs/>
                <w:color w:val="000000" w:themeColor="text1"/>
              </w:rPr>
            </w:pPr>
            <w:proofErr w:type="spellStart"/>
            <w:r w:rsidRPr="00656132">
              <w:rPr>
                <w:rFonts w:asciiTheme="minorBidi" w:hAnsiTheme="minorBidi"/>
                <w:b/>
                <w:bCs/>
                <w:color w:val="000000" w:themeColor="text1"/>
              </w:rPr>
              <w:t>Boscalid</w:t>
            </w:r>
            <w:proofErr w:type="spellEnd"/>
          </w:p>
        </w:tc>
        <w:tc>
          <w:tcPr>
            <w:tcW w:w="2095" w:type="dxa"/>
            <w:noWrap/>
            <w:hideMark/>
          </w:tcPr>
          <w:p w14:paraId="460E62FC"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82.43</w:t>
            </w:r>
            <w:r>
              <w:rPr>
                <w:rFonts w:asciiTheme="minorBidi" w:hAnsiTheme="minorBidi"/>
                <w:color w:val="000000" w:themeColor="text1"/>
              </w:rPr>
              <w:t xml:space="preserve"> (59.2)</w:t>
            </w:r>
          </w:p>
        </w:tc>
        <w:tc>
          <w:tcPr>
            <w:tcW w:w="2268" w:type="dxa"/>
            <w:noWrap/>
            <w:hideMark/>
          </w:tcPr>
          <w:p w14:paraId="30F84ADE"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53.69</w:t>
            </w:r>
            <w:r>
              <w:rPr>
                <w:rFonts w:asciiTheme="minorBidi" w:hAnsiTheme="minorBidi"/>
                <w:color w:val="000000" w:themeColor="text1"/>
              </w:rPr>
              <w:t xml:space="preserve"> (28.34)</w:t>
            </w:r>
          </w:p>
        </w:tc>
        <w:tc>
          <w:tcPr>
            <w:tcW w:w="2172" w:type="dxa"/>
          </w:tcPr>
          <w:p w14:paraId="405D0103"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9500</w:t>
            </w:r>
          </w:p>
        </w:tc>
      </w:tr>
      <w:tr w:rsidR="00B33B06" w:rsidRPr="005E54F3" w14:paraId="3FCFE589" w14:textId="77777777" w:rsidTr="00426819">
        <w:trPr>
          <w:trHeight w:val="276"/>
        </w:trPr>
        <w:tc>
          <w:tcPr>
            <w:tcW w:w="2410" w:type="dxa"/>
            <w:noWrap/>
            <w:hideMark/>
          </w:tcPr>
          <w:p w14:paraId="5A661D40"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Caffeine</w:t>
            </w:r>
          </w:p>
        </w:tc>
        <w:tc>
          <w:tcPr>
            <w:tcW w:w="2095" w:type="dxa"/>
            <w:noWrap/>
            <w:hideMark/>
          </w:tcPr>
          <w:p w14:paraId="1A7D1777"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52.95</w:t>
            </w:r>
            <w:r>
              <w:rPr>
                <w:rFonts w:asciiTheme="minorBidi" w:hAnsiTheme="minorBidi"/>
                <w:color w:val="000000" w:themeColor="text1"/>
              </w:rPr>
              <w:t xml:space="preserve"> (0)</w:t>
            </w:r>
          </w:p>
        </w:tc>
        <w:tc>
          <w:tcPr>
            <w:tcW w:w="2268" w:type="dxa"/>
            <w:noWrap/>
            <w:hideMark/>
          </w:tcPr>
          <w:p w14:paraId="4BF9E355"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43.34</w:t>
            </w:r>
            <w:r>
              <w:rPr>
                <w:rFonts w:asciiTheme="minorBidi" w:hAnsiTheme="minorBidi"/>
                <w:color w:val="000000" w:themeColor="text1"/>
              </w:rPr>
              <w:t xml:space="preserve"> (4.04)</w:t>
            </w:r>
          </w:p>
        </w:tc>
        <w:tc>
          <w:tcPr>
            <w:tcW w:w="2172" w:type="dxa"/>
          </w:tcPr>
          <w:p w14:paraId="4C930912"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4250</w:t>
            </w:r>
          </w:p>
        </w:tc>
      </w:tr>
      <w:tr w:rsidR="00B33B06" w:rsidRPr="005E54F3" w14:paraId="12E655A4" w14:textId="77777777" w:rsidTr="00426819">
        <w:trPr>
          <w:trHeight w:val="276"/>
        </w:trPr>
        <w:tc>
          <w:tcPr>
            <w:tcW w:w="2410" w:type="dxa"/>
            <w:noWrap/>
            <w:hideMark/>
          </w:tcPr>
          <w:p w14:paraId="25A58520"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Carbamazepine</w:t>
            </w:r>
          </w:p>
        </w:tc>
        <w:tc>
          <w:tcPr>
            <w:tcW w:w="2095" w:type="dxa"/>
            <w:noWrap/>
            <w:hideMark/>
          </w:tcPr>
          <w:p w14:paraId="59F0D39F"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244.23</w:t>
            </w:r>
            <w:r>
              <w:rPr>
                <w:rFonts w:asciiTheme="minorBidi" w:hAnsiTheme="minorBidi"/>
                <w:color w:val="000000" w:themeColor="text1"/>
              </w:rPr>
              <w:t xml:space="preserve"> (217.4)</w:t>
            </w:r>
          </w:p>
        </w:tc>
        <w:tc>
          <w:tcPr>
            <w:tcW w:w="2268" w:type="dxa"/>
            <w:noWrap/>
            <w:hideMark/>
          </w:tcPr>
          <w:p w14:paraId="06F3610B"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942.52</w:t>
            </w:r>
            <w:r>
              <w:rPr>
                <w:rFonts w:asciiTheme="minorBidi" w:hAnsiTheme="minorBidi"/>
                <w:color w:val="000000" w:themeColor="text1"/>
              </w:rPr>
              <w:t xml:space="preserve"> (579.27)</w:t>
            </w:r>
          </w:p>
        </w:tc>
        <w:tc>
          <w:tcPr>
            <w:tcW w:w="2172" w:type="dxa"/>
          </w:tcPr>
          <w:p w14:paraId="41DE9426"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510</w:t>
            </w:r>
          </w:p>
        </w:tc>
      </w:tr>
      <w:tr w:rsidR="00B33B06" w:rsidRPr="005E54F3" w14:paraId="41641646" w14:textId="77777777" w:rsidTr="00426819">
        <w:trPr>
          <w:trHeight w:val="276"/>
        </w:trPr>
        <w:tc>
          <w:tcPr>
            <w:tcW w:w="2410" w:type="dxa"/>
            <w:noWrap/>
            <w:hideMark/>
          </w:tcPr>
          <w:p w14:paraId="29703445"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Carbamazepine-10,11-epoxide</w:t>
            </w:r>
          </w:p>
        </w:tc>
        <w:tc>
          <w:tcPr>
            <w:tcW w:w="2095" w:type="dxa"/>
            <w:noWrap/>
            <w:hideMark/>
          </w:tcPr>
          <w:p w14:paraId="5091FDAD"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45.94</w:t>
            </w:r>
            <w:r>
              <w:rPr>
                <w:rFonts w:asciiTheme="minorBidi" w:hAnsiTheme="minorBidi"/>
                <w:color w:val="000000" w:themeColor="text1"/>
              </w:rPr>
              <w:t xml:space="preserve"> (43.23)</w:t>
            </w:r>
          </w:p>
        </w:tc>
        <w:tc>
          <w:tcPr>
            <w:tcW w:w="2268" w:type="dxa"/>
            <w:noWrap/>
            <w:hideMark/>
          </w:tcPr>
          <w:p w14:paraId="0BBDC20C"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177.97</w:t>
            </w:r>
            <w:r>
              <w:rPr>
                <w:rFonts w:asciiTheme="minorBidi" w:hAnsiTheme="minorBidi"/>
                <w:color w:val="000000" w:themeColor="text1"/>
              </w:rPr>
              <w:t xml:space="preserve"> (119.05)</w:t>
            </w:r>
          </w:p>
        </w:tc>
        <w:tc>
          <w:tcPr>
            <w:tcW w:w="2172" w:type="dxa"/>
          </w:tcPr>
          <w:tbl>
            <w:tblPr>
              <w:tblW w:w="1956" w:type="dxa"/>
              <w:tblLook w:val="04A0" w:firstRow="1" w:lastRow="0" w:firstColumn="1" w:lastColumn="0" w:noHBand="0" w:noVBand="1"/>
            </w:tblPr>
            <w:tblGrid>
              <w:gridCol w:w="1956"/>
            </w:tblGrid>
            <w:tr w:rsidR="00B33B06" w:rsidRPr="005E54F3" w14:paraId="262BC547" w14:textId="77777777" w:rsidTr="00426819">
              <w:trPr>
                <w:trHeight w:val="276"/>
              </w:trPr>
              <w:tc>
                <w:tcPr>
                  <w:tcW w:w="1956" w:type="dxa"/>
                  <w:tcBorders>
                    <w:top w:val="nil"/>
                    <w:left w:val="nil"/>
                    <w:bottom w:val="nil"/>
                    <w:right w:val="nil"/>
                  </w:tcBorders>
                  <w:shd w:val="clear" w:color="000000" w:fill="FFFFFF"/>
                  <w:noWrap/>
                  <w:vAlign w:val="bottom"/>
                </w:tcPr>
                <w:p w14:paraId="09CA04EE" w14:textId="77777777" w:rsidR="00B33B06" w:rsidRPr="005E54F3" w:rsidRDefault="00B33B06" w:rsidP="00426819">
                  <w:pPr>
                    <w:spacing w:line="240" w:lineRule="auto"/>
                    <w:ind w:firstLine="0"/>
                    <w:rPr>
                      <w:rFonts w:asciiTheme="minorBidi" w:hAnsiTheme="minorBidi"/>
                      <w:color w:val="000000" w:themeColor="text1"/>
                    </w:rPr>
                  </w:pPr>
                </w:p>
              </w:tc>
            </w:tr>
            <w:tr w:rsidR="00B33B06" w:rsidRPr="005E54F3" w14:paraId="2DCEAACA" w14:textId="77777777" w:rsidTr="00426819">
              <w:trPr>
                <w:trHeight w:val="276"/>
              </w:trPr>
              <w:tc>
                <w:tcPr>
                  <w:tcW w:w="1956" w:type="dxa"/>
                  <w:tcBorders>
                    <w:top w:val="nil"/>
                    <w:left w:val="nil"/>
                    <w:bottom w:val="nil"/>
                    <w:right w:val="nil"/>
                  </w:tcBorders>
                  <w:shd w:val="clear" w:color="000000" w:fill="FFFFFF"/>
                  <w:noWrap/>
                  <w:vAlign w:val="bottom"/>
                </w:tcPr>
                <w:p w14:paraId="783BEBB6" w14:textId="77777777" w:rsidR="00B33B06" w:rsidRPr="005E54F3" w:rsidRDefault="00B33B06" w:rsidP="00426819">
                  <w:pPr>
                    <w:spacing w:line="240" w:lineRule="auto"/>
                    <w:ind w:firstLine="0"/>
                    <w:rPr>
                      <w:rFonts w:asciiTheme="minorBidi" w:hAnsiTheme="minorBidi"/>
                      <w:color w:val="000000" w:themeColor="text1"/>
                    </w:rPr>
                  </w:pPr>
                </w:p>
              </w:tc>
            </w:tr>
          </w:tbl>
          <w:p w14:paraId="6C7AE305" w14:textId="77777777" w:rsidR="00B33B06" w:rsidRPr="005E54F3" w:rsidRDefault="00B33B06" w:rsidP="00426819">
            <w:pPr>
              <w:spacing w:after="160"/>
              <w:ind w:firstLine="0"/>
              <w:rPr>
                <w:rFonts w:asciiTheme="minorBidi" w:hAnsiTheme="minorBidi"/>
                <w:color w:val="000000" w:themeColor="text1"/>
              </w:rPr>
            </w:pPr>
          </w:p>
        </w:tc>
      </w:tr>
      <w:tr w:rsidR="00B33B06" w:rsidRPr="005E54F3" w14:paraId="20A20942" w14:textId="77777777" w:rsidTr="00426819">
        <w:trPr>
          <w:trHeight w:val="276"/>
        </w:trPr>
        <w:tc>
          <w:tcPr>
            <w:tcW w:w="2410" w:type="dxa"/>
            <w:noWrap/>
            <w:hideMark/>
          </w:tcPr>
          <w:p w14:paraId="37B76528"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lastRenderedPageBreak/>
              <w:t>Carbamazepine-trans-10,11-dihydroxy</w:t>
            </w:r>
          </w:p>
        </w:tc>
        <w:tc>
          <w:tcPr>
            <w:tcW w:w="2095" w:type="dxa"/>
            <w:noWrap/>
            <w:hideMark/>
          </w:tcPr>
          <w:p w14:paraId="11B06E53"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17.22</w:t>
            </w:r>
            <w:r>
              <w:rPr>
                <w:rFonts w:asciiTheme="minorBidi" w:hAnsiTheme="minorBidi"/>
                <w:color w:val="000000" w:themeColor="text1"/>
              </w:rPr>
              <w:t xml:space="preserve"> (8.35)</w:t>
            </w:r>
          </w:p>
        </w:tc>
        <w:tc>
          <w:tcPr>
            <w:tcW w:w="2268" w:type="dxa"/>
            <w:noWrap/>
            <w:hideMark/>
          </w:tcPr>
          <w:p w14:paraId="388521DF"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44.63</w:t>
            </w:r>
            <w:r>
              <w:rPr>
                <w:rFonts w:asciiTheme="minorBidi" w:hAnsiTheme="minorBidi"/>
                <w:color w:val="000000" w:themeColor="text1"/>
              </w:rPr>
              <w:t xml:space="preserve"> (26.37)</w:t>
            </w:r>
          </w:p>
        </w:tc>
        <w:tc>
          <w:tcPr>
            <w:tcW w:w="2172" w:type="dxa"/>
          </w:tcPr>
          <w:p w14:paraId="667138EF" w14:textId="77777777" w:rsidR="00B33B06" w:rsidRPr="005E54F3" w:rsidRDefault="00B33B06" w:rsidP="00426819">
            <w:pPr>
              <w:spacing w:after="160"/>
              <w:ind w:firstLine="0"/>
              <w:rPr>
                <w:rFonts w:asciiTheme="minorBidi" w:hAnsiTheme="minorBidi"/>
                <w:color w:val="000000" w:themeColor="text1"/>
              </w:rPr>
            </w:pPr>
          </w:p>
        </w:tc>
      </w:tr>
      <w:tr w:rsidR="00B33B06" w:rsidRPr="005E54F3" w14:paraId="6D72BC73" w14:textId="77777777" w:rsidTr="00426819">
        <w:trPr>
          <w:trHeight w:val="276"/>
        </w:trPr>
        <w:tc>
          <w:tcPr>
            <w:tcW w:w="2410" w:type="dxa"/>
            <w:noWrap/>
            <w:hideMark/>
          </w:tcPr>
          <w:p w14:paraId="0349FA0E"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Carbendazim</w:t>
            </w:r>
          </w:p>
        </w:tc>
        <w:tc>
          <w:tcPr>
            <w:tcW w:w="2095" w:type="dxa"/>
            <w:noWrap/>
            <w:hideMark/>
          </w:tcPr>
          <w:p w14:paraId="480A8CBB"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1.19</w:t>
            </w:r>
            <w:r>
              <w:rPr>
                <w:rFonts w:asciiTheme="minorBidi" w:hAnsiTheme="minorBidi"/>
                <w:color w:val="000000" w:themeColor="text1"/>
              </w:rPr>
              <w:t xml:space="preserve"> (0.32)</w:t>
            </w:r>
          </w:p>
        </w:tc>
        <w:tc>
          <w:tcPr>
            <w:tcW w:w="2268" w:type="dxa"/>
            <w:noWrap/>
            <w:hideMark/>
          </w:tcPr>
          <w:p w14:paraId="57C5AAC4"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0.33</w:t>
            </w:r>
            <w:r>
              <w:rPr>
                <w:rFonts w:asciiTheme="minorBidi" w:hAnsiTheme="minorBidi"/>
                <w:color w:val="000000" w:themeColor="text1"/>
              </w:rPr>
              <w:t xml:space="preserve"> (0)</w:t>
            </w:r>
          </w:p>
        </w:tc>
        <w:tc>
          <w:tcPr>
            <w:tcW w:w="2172" w:type="dxa"/>
          </w:tcPr>
          <w:p w14:paraId="553500F6"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1463</w:t>
            </w:r>
          </w:p>
        </w:tc>
      </w:tr>
      <w:tr w:rsidR="00B33B06" w:rsidRPr="005E54F3" w14:paraId="3616C899" w14:textId="77777777" w:rsidTr="00426819">
        <w:trPr>
          <w:trHeight w:val="276"/>
        </w:trPr>
        <w:tc>
          <w:tcPr>
            <w:tcW w:w="2410" w:type="dxa"/>
            <w:noWrap/>
          </w:tcPr>
          <w:p w14:paraId="65B474DF"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Carbofuran</w:t>
            </w:r>
          </w:p>
        </w:tc>
        <w:tc>
          <w:tcPr>
            <w:tcW w:w="2095" w:type="dxa"/>
            <w:noWrap/>
          </w:tcPr>
          <w:p w14:paraId="56F47AD5"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n.d.</w:t>
            </w:r>
          </w:p>
        </w:tc>
        <w:tc>
          <w:tcPr>
            <w:tcW w:w="2268" w:type="dxa"/>
            <w:noWrap/>
          </w:tcPr>
          <w:p w14:paraId="7C1925D3"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n.d.</w:t>
            </w:r>
          </w:p>
        </w:tc>
        <w:tc>
          <w:tcPr>
            <w:tcW w:w="2172" w:type="dxa"/>
          </w:tcPr>
          <w:p w14:paraId="6BCD17CB" w14:textId="77777777" w:rsidR="00B33B06" w:rsidRPr="005E54F3" w:rsidRDefault="00B33B06" w:rsidP="00426819">
            <w:pPr>
              <w:spacing w:after="160"/>
              <w:ind w:firstLine="0"/>
              <w:rPr>
                <w:rFonts w:asciiTheme="minorBidi" w:hAnsiTheme="minorBidi"/>
                <w:color w:val="000000" w:themeColor="text1"/>
              </w:rPr>
            </w:pPr>
          </w:p>
        </w:tc>
      </w:tr>
      <w:tr w:rsidR="00B33B06" w:rsidRPr="005E54F3" w14:paraId="56212F47" w14:textId="77777777" w:rsidTr="00426819">
        <w:trPr>
          <w:trHeight w:val="276"/>
        </w:trPr>
        <w:tc>
          <w:tcPr>
            <w:tcW w:w="2410" w:type="dxa"/>
            <w:noWrap/>
            <w:hideMark/>
          </w:tcPr>
          <w:p w14:paraId="231A672E"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Chlorantraniliprole</w:t>
            </w:r>
          </w:p>
        </w:tc>
        <w:tc>
          <w:tcPr>
            <w:tcW w:w="2095" w:type="dxa"/>
            <w:noWrap/>
            <w:hideMark/>
          </w:tcPr>
          <w:p w14:paraId="46F52222"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218.7</w:t>
            </w:r>
            <w:r>
              <w:rPr>
                <w:rFonts w:asciiTheme="minorBidi" w:hAnsiTheme="minorBidi"/>
                <w:color w:val="000000" w:themeColor="text1"/>
              </w:rPr>
              <w:t>1 (263.86)</w:t>
            </w:r>
          </w:p>
        </w:tc>
        <w:tc>
          <w:tcPr>
            <w:tcW w:w="2268" w:type="dxa"/>
            <w:noWrap/>
            <w:hideMark/>
          </w:tcPr>
          <w:p w14:paraId="452B44B3"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422.46</w:t>
            </w:r>
            <w:r>
              <w:rPr>
                <w:rFonts w:asciiTheme="minorBidi" w:hAnsiTheme="minorBidi"/>
                <w:color w:val="000000" w:themeColor="text1"/>
              </w:rPr>
              <w:t xml:space="preserve"> (292.45)</w:t>
            </w:r>
          </w:p>
        </w:tc>
        <w:tc>
          <w:tcPr>
            <w:tcW w:w="2172" w:type="dxa"/>
          </w:tcPr>
          <w:p w14:paraId="27F75268"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362</w:t>
            </w:r>
          </w:p>
        </w:tc>
      </w:tr>
      <w:tr w:rsidR="00B33B06" w:rsidRPr="005E54F3" w14:paraId="0261001E" w14:textId="77777777" w:rsidTr="00426819">
        <w:trPr>
          <w:trHeight w:val="276"/>
        </w:trPr>
        <w:tc>
          <w:tcPr>
            <w:tcW w:w="2410" w:type="dxa"/>
            <w:noWrap/>
            <w:hideMark/>
          </w:tcPr>
          <w:p w14:paraId="521FAC48"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Diclofenac</w:t>
            </w:r>
          </w:p>
        </w:tc>
        <w:tc>
          <w:tcPr>
            <w:tcW w:w="2095" w:type="dxa"/>
            <w:noWrap/>
            <w:hideMark/>
          </w:tcPr>
          <w:p w14:paraId="242118CE"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6.29</w:t>
            </w:r>
            <w:r>
              <w:rPr>
                <w:rFonts w:asciiTheme="minorBidi" w:hAnsiTheme="minorBidi"/>
                <w:color w:val="000000" w:themeColor="text1"/>
              </w:rPr>
              <w:t xml:space="preserve"> (4.04)</w:t>
            </w:r>
          </w:p>
        </w:tc>
        <w:tc>
          <w:tcPr>
            <w:tcW w:w="2268" w:type="dxa"/>
            <w:noWrap/>
            <w:hideMark/>
          </w:tcPr>
          <w:p w14:paraId="24C157BA"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n.d.</w:t>
            </w:r>
          </w:p>
        </w:tc>
        <w:tc>
          <w:tcPr>
            <w:tcW w:w="2172" w:type="dxa"/>
          </w:tcPr>
          <w:p w14:paraId="284F3996"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245</w:t>
            </w:r>
          </w:p>
        </w:tc>
      </w:tr>
      <w:tr w:rsidR="00B33B06" w:rsidRPr="005E54F3" w14:paraId="3620DBA3" w14:textId="77777777" w:rsidTr="00426819">
        <w:trPr>
          <w:trHeight w:val="276"/>
        </w:trPr>
        <w:tc>
          <w:tcPr>
            <w:tcW w:w="2410" w:type="dxa"/>
            <w:noWrap/>
            <w:hideMark/>
          </w:tcPr>
          <w:p w14:paraId="5E4E4375"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Difenoconazole</w:t>
            </w:r>
          </w:p>
        </w:tc>
        <w:tc>
          <w:tcPr>
            <w:tcW w:w="2095" w:type="dxa"/>
            <w:noWrap/>
            <w:hideMark/>
          </w:tcPr>
          <w:p w14:paraId="7B7EC10F"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7.68</w:t>
            </w:r>
            <w:r>
              <w:rPr>
                <w:rFonts w:asciiTheme="minorBidi" w:hAnsiTheme="minorBidi"/>
                <w:color w:val="000000" w:themeColor="text1"/>
              </w:rPr>
              <w:t xml:space="preserve"> (4.2)</w:t>
            </w:r>
          </w:p>
        </w:tc>
        <w:tc>
          <w:tcPr>
            <w:tcW w:w="2268" w:type="dxa"/>
            <w:noWrap/>
            <w:hideMark/>
          </w:tcPr>
          <w:p w14:paraId="48C16053"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4.30</w:t>
            </w:r>
            <w:r>
              <w:rPr>
                <w:rFonts w:asciiTheme="minorBidi" w:hAnsiTheme="minorBidi"/>
                <w:color w:val="000000" w:themeColor="text1"/>
              </w:rPr>
              <w:t xml:space="preserve"> (2.63)</w:t>
            </w:r>
          </w:p>
        </w:tc>
        <w:tc>
          <w:tcPr>
            <w:tcW w:w="2172" w:type="dxa"/>
          </w:tcPr>
          <w:p w14:paraId="3D991E01"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5467</w:t>
            </w:r>
          </w:p>
        </w:tc>
      </w:tr>
      <w:tr w:rsidR="00B33B06" w:rsidRPr="005E54F3" w14:paraId="6DE4697C" w14:textId="77777777" w:rsidTr="00426819">
        <w:trPr>
          <w:trHeight w:val="276"/>
        </w:trPr>
        <w:tc>
          <w:tcPr>
            <w:tcW w:w="2410" w:type="dxa"/>
            <w:noWrap/>
            <w:hideMark/>
          </w:tcPr>
          <w:p w14:paraId="2596DCCD" w14:textId="77777777" w:rsidR="00B33B06" w:rsidRPr="00656132" w:rsidRDefault="00B33B06" w:rsidP="00426819">
            <w:pPr>
              <w:spacing w:after="160"/>
              <w:ind w:firstLine="0"/>
              <w:rPr>
                <w:rFonts w:asciiTheme="minorBidi" w:hAnsiTheme="minorBidi"/>
                <w:b/>
                <w:bCs/>
                <w:color w:val="000000" w:themeColor="text1"/>
              </w:rPr>
            </w:pPr>
            <w:proofErr w:type="spellStart"/>
            <w:r w:rsidRPr="00656132">
              <w:rPr>
                <w:rFonts w:asciiTheme="minorBidi" w:hAnsiTheme="minorBidi"/>
                <w:b/>
                <w:bCs/>
                <w:color w:val="000000" w:themeColor="text1"/>
              </w:rPr>
              <w:t>Diflufenican</w:t>
            </w:r>
            <w:proofErr w:type="spellEnd"/>
          </w:p>
        </w:tc>
        <w:tc>
          <w:tcPr>
            <w:tcW w:w="2095" w:type="dxa"/>
            <w:noWrap/>
            <w:hideMark/>
          </w:tcPr>
          <w:p w14:paraId="27A15D1F"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443.92</w:t>
            </w:r>
            <w:r>
              <w:rPr>
                <w:rFonts w:asciiTheme="minorBidi" w:hAnsiTheme="minorBidi"/>
                <w:color w:val="000000" w:themeColor="text1"/>
              </w:rPr>
              <w:t xml:space="preserve"> (907.79)</w:t>
            </w:r>
          </w:p>
        </w:tc>
        <w:tc>
          <w:tcPr>
            <w:tcW w:w="2268" w:type="dxa"/>
            <w:noWrap/>
            <w:hideMark/>
          </w:tcPr>
          <w:p w14:paraId="747E2E06"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52.89</w:t>
            </w:r>
            <w:r>
              <w:rPr>
                <w:rFonts w:asciiTheme="minorBidi" w:hAnsiTheme="minorBidi"/>
                <w:color w:val="000000" w:themeColor="text1"/>
              </w:rPr>
              <w:t xml:space="preserve"> (50.18)</w:t>
            </w:r>
          </w:p>
        </w:tc>
        <w:tc>
          <w:tcPr>
            <w:tcW w:w="2172" w:type="dxa"/>
          </w:tcPr>
          <w:p w14:paraId="27B88C20" w14:textId="77777777" w:rsidR="00B33B06" w:rsidRPr="005E54F3" w:rsidRDefault="00B33B06" w:rsidP="00426819">
            <w:pPr>
              <w:spacing w:after="160"/>
              <w:ind w:firstLine="0"/>
              <w:rPr>
                <w:rFonts w:asciiTheme="minorBidi" w:hAnsiTheme="minorBidi"/>
                <w:color w:val="000000" w:themeColor="text1"/>
              </w:rPr>
            </w:pPr>
          </w:p>
        </w:tc>
      </w:tr>
      <w:tr w:rsidR="00B33B06" w:rsidRPr="005E54F3" w14:paraId="13E89C69" w14:textId="77777777" w:rsidTr="00426819">
        <w:trPr>
          <w:trHeight w:val="463"/>
        </w:trPr>
        <w:tc>
          <w:tcPr>
            <w:tcW w:w="2410" w:type="dxa"/>
            <w:noWrap/>
          </w:tcPr>
          <w:p w14:paraId="6EAFAD49"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Dimethomorph</w:t>
            </w:r>
          </w:p>
        </w:tc>
        <w:tc>
          <w:tcPr>
            <w:tcW w:w="2095" w:type="dxa"/>
            <w:noWrap/>
          </w:tcPr>
          <w:p w14:paraId="6497B171"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n.d.</w:t>
            </w:r>
          </w:p>
        </w:tc>
        <w:tc>
          <w:tcPr>
            <w:tcW w:w="2268" w:type="dxa"/>
            <w:noWrap/>
          </w:tcPr>
          <w:p w14:paraId="2A7F39DB"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n.d.</w:t>
            </w:r>
          </w:p>
        </w:tc>
        <w:tc>
          <w:tcPr>
            <w:tcW w:w="2172" w:type="dxa"/>
          </w:tcPr>
          <w:p w14:paraId="6DDB5F6C"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5690</w:t>
            </w:r>
          </w:p>
        </w:tc>
      </w:tr>
      <w:tr w:rsidR="00B33B06" w:rsidRPr="005E54F3" w14:paraId="48264783" w14:textId="77777777" w:rsidTr="00426819">
        <w:trPr>
          <w:trHeight w:val="276"/>
        </w:trPr>
        <w:tc>
          <w:tcPr>
            <w:tcW w:w="2410" w:type="dxa"/>
            <w:noWrap/>
            <w:hideMark/>
          </w:tcPr>
          <w:p w14:paraId="5DC52A74"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Diuron</w:t>
            </w:r>
          </w:p>
        </w:tc>
        <w:tc>
          <w:tcPr>
            <w:tcW w:w="2095" w:type="dxa"/>
            <w:noWrap/>
            <w:hideMark/>
          </w:tcPr>
          <w:p w14:paraId="6FFA9AD3"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498.40</w:t>
            </w:r>
            <w:r>
              <w:rPr>
                <w:rFonts w:asciiTheme="minorBidi" w:hAnsiTheme="minorBidi"/>
                <w:color w:val="000000" w:themeColor="text1"/>
              </w:rPr>
              <w:t xml:space="preserve"> (745.93)</w:t>
            </w:r>
          </w:p>
        </w:tc>
        <w:tc>
          <w:tcPr>
            <w:tcW w:w="2268" w:type="dxa"/>
            <w:noWrap/>
            <w:hideMark/>
          </w:tcPr>
          <w:p w14:paraId="7C128610"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257.47</w:t>
            </w:r>
            <w:r>
              <w:rPr>
                <w:rFonts w:asciiTheme="minorBidi" w:hAnsiTheme="minorBidi"/>
                <w:color w:val="000000" w:themeColor="text1"/>
              </w:rPr>
              <w:t xml:space="preserve"> (339.15)</w:t>
            </w:r>
          </w:p>
        </w:tc>
        <w:tc>
          <w:tcPr>
            <w:tcW w:w="2172" w:type="dxa"/>
          </w:tcPr>
          <w:p w14:paraId="6DAE05ED"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680</w:t>
            </w:r>
          </w:p>
        </w:tc>
      </w:tr>
      <w:tr w:rsidR="00B33B06" w:rsidRPr="005E54F3" w14:paraId="30810DA8" w14:textId="77777777" w:rsidTr="00426819">
        <w:trPr>
          <w:trHeight w:val="276"/>
        </w:trPr>
        <w:tc>
          <w:tcPr>
            <w:tcW w:w="2410" w:type="dxa"/>
            <w:noWrap/>
            <w:hideMark/>
          </w:tcPr>
          <w:p w14:paraId="7F925483"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Fenhexamid</w:t>
            </w:r>
          </w:p>
        </w:tc>
        <w:tc>
          <w:tcPr>
            <w:tcW w:w="2095" w:type="dxa"/>
            <w:noWrap/>
            <w:hideMark/>
          </w:tcPr>
          <w:p w14:paraId="2BC12352"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n.d.</w:t>
            </w:r>
          </w:p>
        </w:tc>
        <w:tc>
          <w:tcPr>
            <w:tcW w:w="2268" w:type="dxa"/>
            <w:noWrap/>
            <w:hideMark/>
          </w:tcPr>
          <w:p w14:paraId="2B74D2D6"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19.79</w:t>
            </w:r>
            <w:r>
              <w:rPr>
                <w:rFonts w:asciiTheme="minorBidi" w:hAnsiTheme="minorBidi"/>
                <w:color w:val="000000" w:themeColor="text1"/>
              </w:rPr>
              <w:t xml:space="preserve"> (0)</w:t>
            </w:r>
          </w:p>
        </w:tc>
        <w:tc>
          <w:tcPr>
            <w:tcW w:w="2172" w:type="dxa"/>
          </w:tcPr>
          <w:p w14:paraId="3BC9319C"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475</w:t>
            </w:r>
          </w:p>
        </w:tc>
      </w:tr>
      <w:tr w:rsidR="00B33B06" w:rsidRPr="005E54F3" w14:paraId="151F8BB0" w14:textId="77777777" w:rsidTr="00426819">
        <w:trPr>
          <w:trHeight w:val="276"/>
        </w:trPr>
        <w:tc>
          <w:tcPr>
            <w:tcW w:w="2410" w:type="dxa"/>
            <w:noWrap/>
            <w:hideMark/>
          </w:tcPr>
          <w:p w14:paraId="61F5B3A8"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Fluometuron</w:t>
            </w:r>
          </w:p>
        </w:tc>
        <w:tc>
          <w:tcPr>
            <w:tcW w:w="2095" w:type="dxa"/>
            <w:noWrap/>
            <w:hideMark/>
          </w:tcPr>
          <w:p w14:paraId="29FA14C4"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6.64</w:t>
            </w:r>
            <w:r>
              <w:rPr>
                <w:rFonts w:asciiTheme="minorBidi" w:hAnsiTheme="minorBidi"/>
                <w:color w:val="000000" w:themeColor="text1"/>
              </w:rPr>
              <w:t xml:space="preserve"> (0)</w:t>
            </w:r>
          </w:p>
        </w:tc>
        <w:tc>
          <w:tcPr>
            <w:tcW w:w="2268" w:type="dxa"/>
            <w:noWrap/>
            <w:hideMark/>
          </w:tcPr>
          <w:p w14:paraId="79FB69C8"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7.75</w:t>
            </w:r>
            <w:r>
              <w:rPr>
                <w:rFonts w:asciiTheme="minorBidi" w:hAnsiTheme="minorBidi"/>
                <w:color w:val="000000" w:themeColor="text1"/>
              </w:rPr>
              <w:t xml:space="preserve"> (4.24)</w:t>
            </w:r>
          </w:p>
        </w:tc>
        <w:tc>
          <w:tcPr>
            <w:tcW w:w="2172" w:type="dxa"/>
          </w:tcPr>
          <w:p w14:paraId="3D1621E8"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100</w:t>
            </w:r>
          </w:p>
        </w:tc>
      </w:tr>
      <w:tr w:rsidR="00B33B06" w:rsidRPr="005E54F3" w14:paraId="1B97E7DF" w14:textId="77777777" w:rsidTr="00426819">
        <w:trPr>
          <w:trHeight w:val="276"/>
        </w:trPr>
        <w:tc>
          <w:tcPr>
            <w:tcW w:w="2410" w:type="dxa"/>
            <w:noWrap/>
          </w:tcPr>
          <w:p w14:paraId="763EA092" w14:textId="77777777" w:rsidR="00B33B06" w:rsidRPr="00656132" w:rsidRDefault="00B33B06" w:rsidP="00426819">
            <w:pPr>
              <w:ind w:firstLine="0"/>
              <w:rPr>
                <w:rFonts w:asciiTheme="minorBidi" w:hAnsiTheme="minorBidi"/>
                <w:b/>
                <w:bCs/>
                <w:color w:val="000000" w:themeColor="text1"/>
              </w:rPr>
            </w:pPr>
            <w:r>
              <w:rPr>
                <w:rFonts w:asciiTheme="minorBidi" w:hAnsiTheme="minorBidi"/>
                <w:b/>
                <w:bCs/>
                <w:color w:val="000000" w:themeColor="text1"/>
              </w:rPr>
              <w:t>Flutriafol</w:t>
            </w:r>
          </w:p>
        </w:tc>
        <w:tc>
          <w:tcPr>
            <w:tcW w:w="2095" w:type="dxa"/>
            <w:noWrap/>
          </w:tcPr>
          <w:p w14:paraId="5BA305BC" w14:textId="77777777" w:rsidR="00B33B06" w:rsidRPr="005E54F3" w:rsidRDefault="00B33B06" w:rsidP="00426819">
            <w:pPr>
              <w:ind w:firstLine="0"/>
              <w:rPr>
                <w:rFonts w:asciiTheme="minorBidi" w:hAnsiTheme="minorBidi"/>
                <w:color w:val="000000" w:themeColor="text1"/>
              </w:rPr>
            </w:pPr>
            <w:r>
              <w:rPr>
                <w:rFonts w:asciiTheme="minorBidi" w:hAnsiTheme="minorBidi"/>
                <w:color w:val="000000" w:themeColor="text1"/>
              </w:rPr>
              <w:t>n.d.</w:t>
            </w:r>
          </w:p>
        </w:tc>
        <w:tc>
          <w:tcPr>
            <w:tcW w:w="2268" w:type="dxa"/>
            <w:noWrap/>
          </w:tcPr>
          <w:p w14:paraId="181FF183" w14:textId="77777777" w:rsidR="00B33B06" w:rsidRPr="005E54F3" w:rsidRDefault="00B33B06" w:rsidP="00426819">
            <w:pPr>
              <w:ind w:firstLine="0"/>
              <w:rPr>
                <w:rFonts w:asciiTheme="minorBidi" w:hAnsiTheme="minorBidi"/>
                <w:color w:val="000000" w:themeColor="text1"/>
              </w:rPr>
            </w:pPr>
            <w:r>
              <w:rPr>
                <w:rFonts w:asciiTheme="minorBidi" w:hAnsiTheme="minorBidi"/>
                <w:color w:val="000000" w:themeColor="text1"/>
              </w:rPr>
              <w:t>n.d.</w:t>
            </w:r>
          </w:p>
        </w:tc>
        <w:tc>
          <w:tcPr>
            <w:tcW w:w="2172" w:type="dxa"/>
          </w:tcPr>
          <w:p w14:paraId="1C80FDDE" w14:textId="77777777" w:rsidR="00B33B06" w:rsidRPr="005E54F3" w:rsidRDefault="00B33B06" w:rsidP="00426819">
            <w:pPr>
              <w:ind w:firstLine="0"/>
              <w:rPr>
                <w:rFonts w:asciiTheme="minorBidi" w:hAnsiTheme="minorBidi"/>
                <w:color w:val="000000" w:themeColor="text1"/>
              </w:rPr>
            </w:pPr>
          </w:p>
        </w:tc>
      </w:tr>
      <w:tr w:rsidR="00B33B06" w:rsidRPr="005E54F3" w14:paraId="0A0424F4" w14:textId="77777777" w:rsidTr="00426819">
        <w:trPr>
          <w:trHeight w:val="276"/>
        </w:trPr>
        <w:tc>
          <w:tcPr>
            <w:tcW w:w="2410" w:type="dxa"/>
            <w:noWrap/>
            <w:hideMark/>
          </w:tcPr>
          <w:p w14:paraId="2DA70EA9"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Imidacloprid</w:t>
            </w:r>
          </w:p>
        </w:tc>
        <w:tc>
          <w:tcPr>
            <w:tcW w:w="2095" w:type="dxa"/>
            <w:noWrap/>
            <w:hideMark/>
          </w:tcPr>
          <w:p w14:paraId="7CEA2928"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1860.17</w:t>
            </w:r>
            <w:r>
              <w:rPr>
                <w:rFonts w:asciiTheme="minorBidi" w:hAnsiTheme="minorBidi"/>
                <w:color w:val="000000" w:themeColor="text1"/>
              </w:rPr>
              <w:t xml:space="preserve"> (2921)</w:t>
            </w:r>
          </w:p>
        </w:tc>
        <w:tc>
          <w:tcPr>
            <w:tcW w:w="2268" w:type="dxa"/>
            <w:noWrap/>
            <w:hideMark/>
          </w:tcPr>
          <w:p w14:paraId="3E39D379"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970.71</w:t>
            </w:r>
            <w:r>
              <w:rPr>
                <w:rFonts w:asciiTheme="minorBidi" w:hAnsiTheme="minorBidi"/>
                <w:color w:val="000000" w:themeColor="text1"/>
              </w:rPr>
              <w:t xml:space="preserve"> (678.48)</w:t>
            </w:r>
          </w:p>
        </w:tc>
        <w:tc>
          <w:tcPr>
            <w:tcW w:w="2172" w:type="dxa"/>
          </w:tcPr>
          <w:p w14:paraId="4B72B12F"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156-800</w:t>
            </w:r>
          </w:p>
        </w:tc>
      </w:tr>
      <w:tr w:rsidR="00B33B06" w:rsidRPr="005E54F3" w14:paraId="21D6CBD3" w14:textId="77777777" w:rsidTr="00426819">
        <w:trPr>
          <w:trHeight w:val="276"/>
        </w:trPr>
        <w:tc>
          <w:tcPr>
            <w:tcW w:w="2410" w:type="dxa"/>
            <w:noWrap/>
            <w:hideMark/>
          </w:tcPr>
          <w:p w14:paraId="5C0A660D"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Lamotrigine</w:t>
            </w:r>
          </w:p>
        </w:tc>
        <w:tc>
          <w:tcPr>
            <w:tcW w:w="2095" w:type="dxa"/>
            <w:noWrap/>
            <w:hideMark/>
          </w:tcPr>
          <w:p w14:paraId="15F9F085"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33.95</w:t>
            </w:r>
            <w:r>
              <w:rPr>
                <w:rFonts w:asciiTheme="minorBidi" w:hAnsiTheme="minorBidi"/>
                <w:color w:val="000000" w:themeColor="text1"/>
              </w:rPr>
              <w:t xml:space="preserve"> (27.09)</w:t>
            </w:r>
          </w:p>
        </w:tc>
        <w:tc>
          <w:tcPr>
            <w:tcW w:w="2268" w:type="dxa"/>
            <w:noWrap/>
            <w:hideMark/>
          </w:tcPr>
          <w:p w14:paraId="308CD218"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74.67</w:t>
            </w:r>
            <w:r>
              <w:rPr>
                <w:rFonts w:asciiTheme="minorBidi" w:hAnsiTheme="minorBidi"/>
                <w:color w:val="000000" w:themeColor="text1"/>
              </w:rPr>
              <w:t xml:space="preserve"> (49.96)</w:t>
            </w:r>
          </w:p>
        </w:tc>
        <w:tc>
          <w:tcPr>
            <w:tcW w:w="2172" w:type="dxa"/>
          </w:tcPr>
          <w:p w14:paraId="2564A9E7"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1900</w:t>
            </w:r>
          </w:p>
        </w:tc>
      </w:tr>
      <w:tr w:rsidR="00B33B06" w:rsidRPr="005E54F3" w14:paraId="5EF9BBD3" w14:textId="77777777" w:rsidTr="00426819">
        <w:trPr>
          <w:trHeight w:val="276"/>
        </w:trPr>
        <w:tc>
          <w:tcPr>
            <w:tcW w:w="2410" w:type="dxa"/>
            <w:noWrap/>
            <w:hideMark/>
          </w:tcPr>
          <w:p w14:paraId="48562D60" w14:textId="77777777" w:rsidR="00B33B06" w:rsidRPr="00656132" w:rsidRDefault="00B33B06" w:rsidP="00426819">
            <w:pPr>
              <w:spacing w:after="160"/>
              <w:ind w:firstLine="0"/>
              <w:rPr>
                <w:rFonts w:asciiTheme="minorBidi" w:hAnsiTheme="minorBidi"/>
                <w:b/>
                <w:bCs/>
                <w:color w:val="000000" w:themeColor="text1"/>
              </w:rPr>
            </w:pPr>
            <w:proofErr w:type="spellStart"/>
            <w:r w:rsidRPr="00656132">
              <w:rPr>
                <w:rFonts w:asciiTheme="minorBidi" w:hAnsiTheme="minorBidi"/>
                <w:b/>
                <w:bCs/>
                <w:color w:val="000000" w:themeColor="text1"/>
              </w:rPr>
              <w:t>Metalaxyl</w:t>
            </w:r>
            <w:proofErr w:type="spellEnd"/>
          </w:p>
        </w:tc>
        <w:tc>
          <w:tcPr>
            <w:tcW w:w="2095" w:type="dxa"/>
            <w:noWrap/>
            <w:hideMark/>
          </w:tcPr>
          <w:p w14:paraId="2D179FE8"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10.32</w:t>
            </w:r>
            <w:r>
              <w:rPr>
                <w:rFonts w:asciiTheme="minorBidi" w:hAnsiTheme="minorBidi"/>
                <w:color w:val="000000" w:themeColor="text1"/>
              </w:rPr>
              <w:t xml:space="preserve"> (6.63)</w:t>
            </w:r>
          </w:p>
        </w:tc>
        <w:tc>
          <w:tcPr>
            <w:tcW w:w="2268" w:type="dxa"/>
            <w:noWrap/>
            <w:hideMark/>
          </w:tcPr>
          <w:p w14:paraId="7E5E4D8F"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6.06</w:t>
            </w:r>
            <w:r>
              <w:rPr>
                <w:rFonts w:asciiTheme="minorBidi" w:hAnsiTheme="minorBidi"/>
                <w:color w:val="000000" w:themeColor="text1"/>
              </w:rPr>
              <w:t xml:space="preserve"> (3.25)</w:t>
            </w:r>
          </w:p>
        </w:tc>
        <w:tc>
          <w:tcPr>
            <w:tcW w:w="2172" w:type="dxa"/>
          </w:tcPr>
          <w:p w14:paraId="02D275B1"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162</w:t>
            </w:r>
          </w:p>
        </w:tc>
      </w:tr>
      <w:tr w:rsidR="00B33B06" w:rsidRPr="005E54F3" w14:paraId="1415DA2D" w14:textId="77777777" w:rsidTr="00426819">
        <w:trPr>
          <w:trHeight w:val="276"/>
        </w:trPr>
        <w:tc>
          <w:tcPr>
            <w:tcW w:w="2410" w:type="dxa"/>
            <w:noWrap/>
            <w:hideMark/>
          </w:tcPr>
          <w:p w14:paraId="2DA77428"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Metazachlor</w:t>
            </w:r>
          </w:p>
        </w:tc>
        <w:tc>
          <w:tcPr>
            <w:tcW w:w="2095" w:type="dxa"/>
            <w:noWrap/>
            <w:hideMark/>
          </w:tcPr>
          <w:p w14:paraId="0C1FFF98"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n.d.</w:t>
            </w:r>
          </w:p>
        </w:tc>
        <w:tc>
          <w:tcPr>
            <w:tcW w:w="2268" w:type="dxa"/>
            <w:noWrap/>
            <w:hideMark/>
          </w:tcPr>
          <w:p w14:paraId="429D349F"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7.65</w:t>
            </w:r>
            <w:r>
              <w:rPr>
                <w:rFonts w:asciiTheme="minorBidi" w:hAnsiTheme="minorBidi"/>
                <w:color w:val="000000" w:themeColor="text1"/>
              </w:rPr>
              <w:t xml:space="preserve"> (0)</w:t>
            </w:r>
          </w:p>
        </w:tc>
        <w:tc>
          <w:tcPr>
            <w:tcW w:w="2172" w:type="dxa"/>
          </w:tcPr>
          <w:p w14:paraId="23F89FC4"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54</w:t>
            </w:r>
          </w:p>
        </w:tc>
      </w:tr>
      <w:tr w:rsidR="00B33B06" w:rsidRPr="005E54F3" w14:paraId="60BA3D7A" w14:textId="77777777" w:rsidTr="00426819">
        <w:trPr>
          <w:trHeight w:val="276"/>
        </w:trPr>
        <w:tc>
          <w:tcPr>
            <w:tcW w:w="2410" w:type="dxa"/>
            <w:noWrap/>
            <w:hideMark/>
          </w:tcPr>
          <w:p w14:paraId="255FBE20" w14:textId="77777777" w:rsidR="00B33B06" w:rsidRPr="00656132" w:rsidRDefault="00B33B06" w:rsidP="00426819">
            <w:pPr>
              <w:spacing w:after="160"/>
              <w:ind w:firstLine="0"/>
              <w:rPr>
                <w:rFonts w:asciiTheme="minorBidi" w:hAnsiTheme="minorBidi"/>
                <w:b/>
                <w:bCs/>
                <w:color w:val="000000" w:themeColor="text1"/>
              </w:rPr>
            </w:pPr>
            <w:proofErr w:type="spellStart"/>
            <w:r w:rsidRPr="00656132">
              <w:rPr>
                <w:rFonts w:asciiTheme="minorBidi" w:hAnsiTheme="minorBidi"/>
                <w:b/>
                <w:bCs/>
                <w:color w:val="000000" w:themeColor="text1"/>
              </w:rPr>
              <w:t>Methoxyfenozide</w:t>
            </w:r>
            <w:proofErr w:type="spellEnd"/>
          </w:p>
        </w:tc>
        <w:tc>
          <w:tcPr>
            <w:tcW w:w="2095" w:type="dxa"/>
            <w:noWrap/>
            <w:hideMark/>
          </w:tcPr>
          <w:p w14:paraId="650D99EE"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260.10</w:t>
            </w:r>
            <w:r>
              <w:rPr>
                <w:rFonts w:asciiTheme="minorBidi" w:hAnsiTheme="minorBidi"/>
                <w:color w:val="000000" w:themeColor="text1"/>
              </w:rPr>
              <w:t xml:space="preserve"> (261.79)</w:t>
            </w:r>
          </w:p>
        </w:tc>
        <w:tc>
          <w:tcPr>
            <w:tcW w:w="2268" w:type="dxa"/>
            <w:noWrap/>
            <w:hideMark/>
          </w:tcPr>
          <w:p w14:paraId="55D7242A"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593.09</w:t>
            </w:r>
            <w:r>
              <w:rPr>
                <w:rFonts w:asciiTheme="minorBidi" w:hAnsiTheme="minorBidi"/>
                <w:color w:val="000000" w:themeColor="text1"/>
              </w:rPr>
              <w:t xml:space="preserve"> (387.49)</w:t>
            </w:r>
          </w:p>
        </w:tc>
        <w:tc>
          <w:tcPr>
            <w:tcW w:w="2172" w:type="dxa"/>
          </w:tcPr>
          <w:p w14:paraId="39933DE5"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402</w:t>
            </w:r>
          </w:p>
        </w:tc>
      </w:tr>
      <w:tr w:rsidR="00B33B06" w:rsidRPr="005E54F3" w14:paraId="44C4F592" w14:textId="77777777" w:rsidTr="00426819">
        <w:trPr>
          <w:trHeight w:val="276"/>
        </w:trPr>
        <w:tc>
          <w:tcPr>
            <w:tcW w:w="2410" w:type="dxa"/>
            <w:noWrap/>
            <w:hideMark/>
          </w:tcPr>
          <w:p w14:paraId="63D54F81"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Metolachlor</w:t>
            </w:r>
          </w:p>
        </w:tc>
        <w:tc>
          <w:tcPr>
            <w:tcW w:w="2095" w:type="dxa"/>
            <w:noWrap/>
            <w:hideMark/>
          </w:tcPr>
          <w:p w14:paraId="0957EE12"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11.86</w:t>
            </w:r>
            <w:r>
              <w:rPr>
                <w:rFonts w:asciiTheme="minorBidi" w:hAnsiTheme="minorBidi"/>
                <w:color w:val="000000" w:themeColor="text1"/>
              </w:rPr>
              <w:t xml:space="preserve"> (11.87)</w:t>
            </w:r>
          </w:p>
        </w:tc>
        <w:tc>
          <w:tcPr>
            <w:tcW w:w="2268" w:type="dxa"/>
            <w:noWrap/>
            <w:hideMark/>
          </w:tcPr>
          <w:p w14:paraId="0D54D2BA"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8.04</w:t>
            </w:r>
            <w:r>
              <w:rPr>
                <w:rFonts w:asciiTheme="minorBidi" w:hAnsiTheme="minorBidi"/>
                <w:color w:val="000000" w:themeColor="text1"/>
              </w:rPr>
              <w:t xml:space="preserve"> (5.94)</w:t>
            </w:r>
          </w:p>
        </w:tc>
        <w:tc>
          <w:tcPr>
            <w:tcW w:w="2172" w:type="dxa"/>
          </w:tcPr>
          <w:p w14:paraId="0A24E72A"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120</w:t>
            </w:r>
          </w:p>
        </w:tc>
      </w:tr>
      <w:tr w:rsidR="00B33B06" w:rsidRPr="005E54F3" w14:paraId="6C33B344" w14:textId="77777777" w:rsidTr="00426819">
        <w:trPr>
          <w:trHeight w:val="276"/>
        </w:trPr>
        <w:tc>
          <w:tcPr>
            <w:tcW w:w="2410" w:type="dxa"/>
            <w:noWrap/>
            <w:hideMark/>
          </w:tcPr>
          <w:p w14:paraId="530DCE89"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Metribuzin</w:t>
            </w:r>
          </w:p>
        </w:tc>
        <w:tc>
          <w:tcPr>
            <w:tcW w:w="2095" w:type="dxa"/>
            <w:noWrap/>
            <w:hideMark/>
          </w:tcPr>
          <w:p w14:paraId="53B93835"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8.00</w:t>
            </w:r>
            <w:r>
              <w:rPr>
                <w:rFonts w:asciiTheme="minorBidi" w:hAnsiTheme="minorBidi"/>
                <w:color w:val="000000" w:themeColor="text1"/>
              </w:rPr>
              <w:t xml:space="preserve"> (0)</w:t>
            </w:r>
          </w:p>
        </w:tc>
        <w:tc>
          <w:tcPr>
            <w:tcW w:w="2268" w:type="dxa"/>
            <w:noWrap/>
            <w:hideMark/>
          </w:tcPr>
          <w:p w14:paraId="03AE2C50"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n.d.</w:t>
            </w:r>
          </w:p>
        </w:tc>
        <w:tc>
          <w:tcPr>
            <w:tcW w:w="2172" w:type="dxa"/>
          </w:tcPr>
          <w:p w14:paraId="4BE6B17C"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60</w:t>
            </w:r>
          </w:p>
        </w:tc>
      </w:tr>
      <w:tr w:rsidR="00B33B06" w:rsidRPr="005E54F3" w14:paraId="5BE1DC1E" w14:textId="77777777" w:rsidTr="00426819">
        <w:trPr>
          <w:trHeight w:val="276"/>
        </w:trPr>
        <w:tc>
          <w:tcPr>
            <w:tcW w:w="2410" w:type="dxa"/>
            <w:noWrap/>
            <w:hideMark/>
          </w:tcPr>
          <w:p w14:paraId="16713403" w14:textId="77777777" w:rsidR="00B33B06" w:rsidRPr="00656132" w:rsidRDefault="00B33B06" w:rsidP="00426819">
            <w:pPr>
              <w:spacing w:after="160"/>
              <w:ind w:firstLine="0"/>
              <w:rPr>
                <w:rFonts w:asciiTheme="minorBidi" w:hAnsiTheme="minorBidi"/>
                <w:b/>
                <w:bCs/>
                <w:color w:val="000000" w:themeColor="text1"/>
              </w:rPr>
            </w:pPr>
            <w:r>
              <w:rPr>
                <w:rFonts w:asciiTheme="minorBidi" w:hAnsiTheme="minorBidi"/>
                <w:b/>
                <w:bCs/>
                <w:color w:val="000000" w:themeColor="text1"/>
              </w:rPr>
              <w:t>Naproxen</w:t>
            </w:r>
          </w:p>
        </w:tc>
        <w:tc>
          <w:tcPr>
            <w:tcW w:w="2095" w:type="dxa"/>
            <w:noWrap/>
            <w:hideMark/>
          </w:tcPr>
          <w:p w14:paraId="0FE517C2"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n.d.</w:t>
            </w:r>
          </w:p>
        </w:tc>
        <w:tc>
          <w:tcPr>
            <w:tcW w:w="2268" w:type="dxa"/>
            <w:noWrap/>
            <w:hideMark/>
          </w:tcPr>
          <w:p w14:paraId="62CD1796"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n.d.</w:t>
            </w:r>
          </w:p>
        </w:tc>
        <w:tc>
          <w:tcPr>
            <w:tcW w:w="2172" w:type="dxa"/>
          </w:tcPr>
          <w:p w14:paraId="710EB27A" w14:textId="77777777" w:rsidR="00B33B06" w:rsidRPr="005E54F3" w:rsidRDefault="00B33B06" w:rsidP="00426819">
            <w:pPr>
              <w:spacing w:after="160"/>
              <w:ind w:firstLine="0"/>
              <w:rPr>
                <w:rFonts w:asciiTheme="minorBidi" w:hAnsiTheme="minorBidi"/>
                <w:color w:val="000000" w:themeColor="text1"/>
              </w:rPr>
            </w:pPr>
          </w:p>
        </w:tc>
      </w:tr>
      <w:tr w:rsidR="00B33B06" w:rsidRPr="005E54F3" w14:paraId="2CBA3668" w14:textId="77777777" w:rsidTr="00426819">
        <w:trPr>
          <w:trHeight w:val="276"/>
        </w:trPr>
        <w:tc>
          <w:tcPr>
            <w:tcW w:w="2410" w:type="dxa"/>
            <w:noWrap/>
          </w:tcPr>
          <w:p w14:paraId="02C65706" w14:textId="77777777" w:rsidR="00B33B06" w:rsidRPr="00656132" w:rsidRDefault="00B33B06" w:rsidP="00426819">
            <w:pPr>
              <w:ind w:firstLine="0"/>
              <w:rPr>
                <w:rFonts w:asciiTheme="minorBidi" w:hAnsiTheme="minorBidi"/>
                <w:b/>
                <w:bCs/>
                <w:color w:val="000000" w:themeColor="text1"/>
              </w:rPr>
            </w:pPr>
            <w:r w:rsidRPr="00656132">
              <w:rPr>
                <w:rFonts w:asciiTheme="minorBidi" w:hAnsiTheme="minorBidi"/>
                <w:b/>
                <w:bCs/>
                <w:color w:val="000000" w:themeColor="text1"/>
              </w:rPr>
              <w:t>Oxadiazon</w:t>
            </w:r>
          </w:p>
        </w:tc>
        <w:tc>
          <w:tcPr>
            <w:tcW w:w="2095" w:type="dxa"/>
            <w:noWrap/>
          </w:tcPr>
          <w:p w14:paraId="0E0538C8" w14:textId="77777777" w:rsidR="00B33B06" w:rsidRPr="005E54F3" w:rsidRDefault="00B33B06" w:rsidP="00426819">
            <w:pPr>
              <w:ind w:firstLine="0"/>
              <w:rPr>
                <w:rFonts w:asciiTheme="minorBidi" w:hAnsiTheme="minorBidi"/>
                <w:color w:val="000000" w:themeColor="text1"/>
              </w:rPr>
            </w:pPr>
            <w:r w:rsidRPr="005E54F3">
              <w:rPr>
                <w:rFonts w:asciiTheme="minorBidi" w:hAnsiTheme="minorBidi"/>
                <w:color w:val="000000" w:themeColor="text1"/>
              </w:rPr>
              <w:t>1683.02</w:t>
            </w:r>
            <w:r>
              <w:rPr>
                <w:rFonts w:asciiTheme="minorBidi" w:hAnsiTheme="minorBidi"/>
                <w:color w:val="000000" w:themeColor="text1"/>
              </w:rPr>
              <w:t xml:space="preserve"> (1874.11)</w:t>
            </w:r>
          </w:p>
        </w:tc>
        <w:tc>
          <w:tcPr>
            <w:tcW w:w="2268" w:type="dxa"/>
            <w:noWrap/>
          </w:tcPr>
          <w:p w14:paraId="795FFB97" w14:textId="77777777" w:rsidR="00B33B06" w:rsidRPr="005E54F3" w:rsidRDefault="00B33B06" w:rsidP="00426819">
            <w:pPr>
              <w:ind w:firstLine="0"/>
              <w:rPr>
                <w:rFonts w:asciiTheme="minorBidi" w:hAnsiTheme="minorBidi"/>
                <w:color w:val="000000" w:themeColor="text1"/>
              </w:rPr>
            </w:pPr>
            <w:r w:rsidRPr="005E54F3">
              <w:rPr>
                <w:rFonts w:asciiTheme="minorBidi" w:hAnsiTheme="minorBidi"/>
                <w:color w:val="000000" w:themeColor="text1"/>
              </w:rPr>
              <w:t>247.43</w:t>
            </w:r>
            <w:r>
              <w:rPr>
                <w:rFonts w:asciiTheme="minorBidi" w:hAnsiTheme="minorBidi"/>
                <w:color w:val="000000" w:themeColor="text1"/>
              </w:rPr>
              <w:t xml:space="preserve"> (233.63)</w:t>
            </w:r>
          </w:p>
        </w:tc>
        <w:tc>
          <w:tcPr>
            <w:tcW w:w="2172" w:type="dxa"/>
          </w:tcPr>
          <w:p w14:paraId="7243C3C4" w14:textId="77777777" w:rsidR="00B33B06" w:rsidRPr="005E54F3" w:rsidRDefault="00B33B06" w:rsidP="00426819">
            <w:pPr>
              <w:ind w:firstLine="0"/>
              <w:rPr>
                <w:rFonts w:asciiTheme="minorBidi" w:hAnsiTheme="minorBidi"/>
                <w:color w:val="000000" w:themeColor="text1"/>
              </w:rPr>
            </w:pPr>
            <w:r w:rsidRPr="005E54F3">
              <w:rPr>
                <w:rFonts w:asciiTheme="minorBidi" w:hAnsiTheme="minorBidi"/>
                <w:color w:val="000000" w:themeColor="text1"/>
              </w:rPr>
              <w:t>3200</w:t>
            </w:r>
          </w:p>
        </w:tc>
      </w:tr>
      <w:tr w:rsidR="00B33B06" w:rsidRPr="005E54F3" w14:paraId="4B925E70" w14:textId="77777777" w:rsidTr="00426819">
        <w:trPr>
          <w:trHeight w:val="276"/>
        </w:trPr>
        <w:tc>
          <w:tcPr>
            <w:tcW w:w="2410" w:type="dxa"/>
            <w:noWrap/>
            <w:hideMark/>
          </w:tcPr>
          <w:p w14:paraId="7EC60586" w14:textId="77777777" w:rsidR="00B33B06" w:rsidRPr="00656132" w:rsidRDefault="00B33B06" w:rsidP="00426819">
            <w:pPr>
              <w:spacing w:after="160"/>
              <w:ind w:firstLine="0"/>
              <w:rPr>
                <w:rFonts w:asciiTheme="minorBidi" w:hAnsiTheme="minorBidi"/>
                <w:b/>
                <w:bCs/>
                <w:color w:val="000000" w:themeColor="text1"/>
              </w:rPr>
            </w:pPr>
            <w:proofErr w:type="spellStart"/>
            <w:r w:rsidRPr="00656132">
              <w:rPr>
                <w:rFonts w:asciiTheme="minorBidi" w:hAnsiTheme="minorBidi"/>
                <w:b/>
                <w:bCs/>
                <w:color w:val="000000" w:themeColor="text1"/>
              </w:rPr>
              <w:t>Pen</w:t>
            </w:r>
            <w:r>
              <w:rPr>
                <w:rFonts w:asciiTheme="minorBidi" w:hAnsiTheme="minorBidi"/>
                <w:b/>
                <w:bCs/>
                <w:color w:val="000000" w:themeColor="text1"/>
              </w:rPr>
              <w:t>o</w:t>
            </w:r>
            <w:r w:rsidRPr="00656132">
              <w:rPr>
                <w:rFonts w:asciiTheme="minorBidi" w:hAnsiTheme="minorBidi"/>
                <w:b/>
                <w:bCs/>
                <w:color w:val="000000" w:themeColor="text1"/>
              </w:rPr>
              <w:t>conazole</w:t>
            </w:r>
            <w:proofErr w:type="spellEnd"/>
          </w:p>
        </w:tc>
        <w:tc>
          <w:tcPr>
            <w:tcW w:w="2095" w:type="dxa"/>
            <w:noWrap/>
            <w:hideMark/>
          </w:tcPr>
          <w:p w14:paraId="0DCEEC67"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1.93</w:t>
            </w:r>
            <w:r>
              <w:rPr>
                <w:rFonts w:asciiTheme="minorBidi" w:hAnsiTheme="minorBidi"/>
                <w:color w:val="000000" w:themeColor="text1"/>
              </w:rPr>
              <w:t xml:space="preserve"> (1.62)</w:t>
            </w:r>
          </w:p>
        </w:tc>
        <w:tc>
          <w:tcPr>
            <w:tcW w:w="2268" w:type="dxa"/>
            <w:noWrap/>
            <w:hideMark/>
          </w:tcPr>
          <w:p w14:paraId="564FF5AC"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n.d.</w:t>
            </w:r>
          </w:p>
        </w:tc>
        <w:tc>
          <w:tcPr>
            <w:tcW w:w="2172" w:type="dxa"/>
          </w:tcPr>
          <w:p w14:paraId="5490A18C" w14:textId="77777777" w:rsidR="00B33B06" w:rsidRPr="005E54F3" w:rsidRDefault="00B33B06" w:rsidP="00426819">
            <w:pPr>
              <w:spacing w:after="160"/>
              <w:ind w:firstLine="0"/>
              <w:rPr>
                <w:rFonts w:asciiTheme="minorBidi" w:hAnsiTheme="minorBidi"/>
                <w:color w:val="000000" w:themeColor="text1"/>
              </w:rPr>
            </w:pPr>
          </w:p>
        </w:tc>
      </w:tr>
      <w:tr w:rsidR="00B33B06" w:rsidRPr="005E54F3" w14:paraId="566379D0" w14:textId="77777777" w:rsidTr="00426819">
        <w:trPr>
          <w:trHeight w:val="276"/>
        </w:trPr>
        <w:tc>
          <w:tcPr>
            <w:tcW w:w="2410" w:type="dxa"/>
            <w:noWrap/>
            <w:hideMark/>
          </w:tcPr>
          <w:p w14:paraId="493DBBB7"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Pendimethalin</w:t>
            </w:r>
          </w:p>
        </w:tc>
        <w:tc>
          <w:tcPr>
            <w:tcW w:w="2095" w:type="dxa"/>
            <w:noWrap/>
            <w:hideMark/>
          </w:tcPr>
          <w:p w14:paraId="60572AD4"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294.48</w:t>
            </w:r>
            <w:r>
              <w:rPr>
                <w:rFonts w:asciiTheme="minorBidi" w:hAnsiTheme="minorBidi"/>
                <w:color w:val="000000" w:themeColor="text1"/>
              </w:rPr>
              <w:t xml:space="preserve"> (644.25)</w:t>
            </w:r>
          </w:p>
        </w:tc>
        <w:tc>
          <w:tcPr>
            <w:tcW w:w="2268" w:type="dxa"/>
            <w:noWrap/>
            <w:hideMark/>
          </w:tcPr>
          <w:p w14:paraId="0B12EE92"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13.16</w:t>
            </w:r>
            <w:r>
              <w:rPr>
                <w:rFonts w:asciiTheme="minorBidi" w:hAnsiTheme="minorBidi"/>
                <w:color w:val="000000" w:themeColor="text1"/>
              </w:rPr>
              <w:t xml:space="preserve"> (12.22)</w:t>
            </w:r>
          </w:p>
        </w:tc>
        <w:tc>
          <w:tcPr>
            <w:tcW w:w="2172" w:type="dxa"/>
          </w:tcPr>
          <w:p w14:paraId="70570B90"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17491</w:t>
            </w:r>
          </w:p>
        </w:tc>
      </w:tr>
      <w:tr w:rsidR="00B33B06" w:rsidRPr="005E54F3" w14:paraId="3E94D14D" w14:textId="77777777" w:rsidTr="00426819">
        <w:trPr>
          <w:trHeight w:val="276"/>
        </w:trPr>
        <w:tc>
          <w:tcPr>
            <w:tcW w:w="2410" w:type="dxa"/>
            <w:noWrap/>
            <w:hideMark/>
          </w:tcPr>
          <w:p w14:paraId="41450CFC" w14:textId="77777777" w:rsidR="00B33B06" w:rsidRPr="00656132" w:rsidRDefault="00B33B06" w:rsidP="00426819">
            <w:pPr>
              <w:spacing w:after="160"/>
              <w:ind w:firstLine="0"/>
              <w:rPr>
                <w:rFonts w:asciiTheme="minorBidi" w:hAnsiTheme="minorBidi"/>
                <w:b/>
                <w:bCs/>
                <w:color w:val="000000" w:themeColor="text1"/>
              </w:rPr>
            </w:pPr>
            <w:proofErr w:type="spellStart"/>
            <w:r w:rsidRPr="00656132">
              <w:rPr>
                <w:rFonts w:asciiTheme="minorBidi" w:hAnsiTheme="minorBidi"/>
                <w:b/>
                <w:bCs/>
                <w:color w:val="000000" w:themeColor="text1"/>
              </w:rPr>
              <w:t>Prometryn</w:t>
            </w:r>
            <w:proofErr w:type="spellEnd"/>
          </w:p>
        </w:tc>
        <w:tc>
          <w:tcPr>
            <w:tcW w:w="2095" w:type="dxa"/>
            <w:noWrap/>
            <w:hideMark/>
          </w:tcPr>
          <w:p w14:paraId="110FF305"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n.d.</w:t>
            </w:r>
          </w:p>
        </w:tc>
        <w:tc>
          <w:tcPr>
            <w:tcW w:w="2268" w:type="dxa"/>
            <w:noWrap/>
            <w:hideMark/>
          </w:tcPr>
          <w:p w14:paraId="2BEAC7A2"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1.52</w:t>
            </w:r>
            <w:r>
              <w:rPr>
                <w:rFonts w:asciiTheme="minorBidi" w:hAnsiTheme="minorBidi"/>
                <w:color w:val="000000" w:themeColor="text1"/>
              </w:rPr>
              <w:t xml:space="preserve"> (0)</w:t>
            </w:r>
          </w:p>
        </w:tc>
        <w:tc>
          <w:tcPr>
            <w:tcW w:w="2172" w:type="dxa"/>
          </w:tcPr>
          <w:p w14:paraId="68F949E5"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400</w:t>
            </w:r>
          </w:p>
        </w:tc>
      </w:tr>
      <w:tr w:rsidR="00B33B06" w:rsidRPr="005E54F3" w14:paraId="2B5E20A2" w14:textId="77777777" w:rsidTr="00426819">
        <w:trPr>
          <w:trHeight w:val="276"/>
        </w:trPr>
        <w:tc>
          <w:tcPr>
            <w:tcW w:w="2410" w:type="dxa"/>
            <w:noWrap/>
            <w:hideMark/>
          </w:tcPr>
          <w:p w14:paraId="6E2E3B28" w14:textId="77777777" w:rsidR="00B33B06" w:rsidRPr="00656132" w:rsidRDefault="00B33B06" w:rsidP="00426819">
            <w:pPr>
              <w:spacing w:after="160"/>
              <w:ind w:firstLine="0"/>
              <w:rPr>
                <w:rFonts w:asciiTheme="minorBidi" w:hAnsiTheme="minorBidi"/>
                <w:b/>
                <w:bCs/>
                <w:color w:val="000000" w:themeColor="text1"/>
              </w:rPr>
            </w:pPr>
            <w:proofErr w:type="spellStart"/>
            <w:r w:rsidRPr="00656132">
              <w:rPr>
                <w:rFonts w:asciiTheme="minorBidi" w:hAnsiTheme="minorBidi"/>
                <w:b/>
                <w:bCs/>
                <w:color w:val="000000" w:themeColor="text1"/>
              </w:rPr>
              <w:t>Propochlor</w:t>
            </w:r>
            <w:proofErr w:type="spellEnd"/>
          </w:p>
        </w:tc>
        <w:tc>
          <w:tcPr>
            <w:tcW w:w="2095" w:type="dxa"/>
            <w:noWrap/>
            <w:hideMark/>
          </w:tcPr>
          <w:p w14:paraId="7EA0529B"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n.d.</w:t>
            </w:r>
          </w:p>
        </w:tc>
        <w:tc>
          <w:tcPr>
            <w:tcW w:w="2268" w:type="dxa"/>
            <w:noWrap/>
            <w:hideMark/>
          </w:tcPr>
          <w:p w14:paraId="678E05DC"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n.d.</w:t>
            </w:r>
          </w:p>
        </w:tc>
        <w:tc>
          <w:tcPr>
            <w:tcW w:w="2172" w:type="dxa"/>
          </w:tcPr>
          <w:p w14:paraId="4E83A502"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80</w:t>
            </w:r>
          </w:p>
        </w:tc>
      </w:tr>
      <w:tr w:rsidR="00B33B06" w:rsidRPr="005E54F3" w14:paraId="2AA9E1ED" w14:textId="77777777" w:rsidTr="00426819">
        <w:trPr>
          <w:trHeight w:val="276"/>
        </w:trPr>
        <w:tc>
          <w:tcPr>
            <w:tcW w:w="2410" w:type="dxa"/>
            <w:noWrap/>
            <w:hideMark/>
          </w:tcPr>
          <w:p w14:paraId="5516B7B3"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Propamocarb</w:t>
            </w:r>
          </w:p>
        </w:tc>
        <w:tc>
          <w:tcPr>
            <w:tcW w:w="2095" w:type="dxa"/>
            <w:noWrap/>
            <w:hideMark/>
          </w:tcPr>
          <w:p w14:paraId="6392277D"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2.35</w:t>
            </w:r>
            <w:r>
              <w:rPr>
                <w:rFonts w:asciiTheme="minorBidi" w:hAnsiTheme="minorBidi"/>
                <w:color w:val="000000" w:themeColor="text1"/>
              </w:rPr>
              <w:t xml:space="preserve"> (1.96)</w:t>
            </w:r>
          </w:p>
        </w:tc>
        <w:tc>
          <w:tcPr>
            <w:tcW w:w="2268" w:type="dxa"/>
            <w:noWrap/>
            <w:hideMark/>
          </w:tcPr>
          <w:p w14:paraId="7901E1F7"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3.34</w:t>
            </w:r>
            <w:r>
              <w:rPr>
                <w:rFonts w:asciiTheme="minorBidi" w:hAnsiTheme="minorBidi"/>
                <w:color w:val="000000" w:themeColor="text1"/>
              </w:rPr>
              <w:t xml:space="preserve"> (2.6)</w:t>
            </w:r>
          </w:p>
        </w:tc>
        <w:tc>
          <w:tcPr>
            <w:tcW w:w="2172" w:type="dxa"/>
          </w:tcPr>
          <w:p w14:paraId="5846AEB9"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100</w:t>
            </w:r>
          </w:p>
        </w:tc>
      </w:tr>
      <w:tr w:rsidR="00B33B06" w:rsidRPr="005E54F3" w14:paraId="22F6AA0E" w14:textId="77777777" w:rsidTr="00426819">
        <w:trPr>
          <w:trHeight w:val="276"/>
        </w:trPr>
        <w:tc>
          <w:tcPr>
            <w:tcW w:w="2410" w:type="dxa"/>
            <w:noWrap/>
          </w:tcPr>
          <w:p w14:paraId="524CF818"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Propiconazole</w:t>
            </w:r>
          </w:p>
        </w:tc>
        <w:tc>
          <w:tcPr>
            <w:tcW w:w="2095" w:type="dxa"/>
            <w:noWrap/>
          </w:tcPr>
          <w:p w14:paraId="6DD696FE"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3.53</w:t>
            </w:r>
            <w:r>
              <w:rPr>
                <w:rFonts w:asciiTheme="minorBidi" w:hAnsiTheme="minorBidi"/>
                <w:color w:val="000000" w:themeColor="text1"/>
              </w:rPr>
              <w:t xml:space="preserve"> (3.53)</w:t>
            </w:r>
          </w:p>
        </w:tc>
        <w:tc>
          <w:tcPr>
            <w:tcW w:w="2268" w:type="dxa"/>
            <w:noWrap/>
          </w:tcPr>
          <w:p w14:paraId="5C6B8C27"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n.d.</w:t>
            </w:r>
          </w:p>
        </w:tc>
        <w:tc>
          <w:tcPr>
            <w:tcW w:w="2172" w:type="dxa"/>
          </w:tcPr>
          <w:p w14:paraId="24EC9401"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1086</w:t>
            </w:r>
          </w:p>
        </w:tc>
      </w:tr>
      <w:tr w:rsidR="00B33B06" w:rsidRPr="005E54F3" w14:paraId="4FD492F2" w14:textId="77777777" w:rsidTr="00426819">
        <w:trPr>
          <w:trHeight w:val="276"/>
        </w:trPr>
        <w:tc>
          <w:tcPr>
            <w:tcW w:w="2410" w:type="dxa"/>
            <w:noWrap/>
            <w:hideMark/>
          </w:tcPr>
          <w:p w14:paraId="6BE69DB2"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Propoxur</w:t>
            </w:r>
          </w:p>
        </w:tc>
        <w:tc>
          <w:tcPr>
            <w:tcW w:w="2095" w:type="dxa"/>
            <w:noWrap/>
            <w:hideMark/>
          </w:tcPr>
          <w:p w14:paraId="093CA1DD"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9.45</w:t>
            </w:r>
            <w:r>
              <w:rPr>
                <w:rFonts w:asciiTheme="minorBidi" w:hAnsiTheme="minorBidi"/>
                <w:color w:val="000000" w:themeColor="text1"/>
              </w:rPr>
              <w:t xml:space="preserve"> (1.44)</w:t>
            </w:r>
          </w:p>
        </w:tc>
        <w:tc>
          <w:tcPr>
            <w:tcW w:w="2268" w:type="dxa"/>
            <w:noWrap/>
            <w:hideMark/>
          </w:tcPr>
          <w:p w14:paraId="761A59D9"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200.31</w:t>
            </w:r>
            <w:r>
              <w:rPr>
                <w:rFonts w:asciiTheme="minorBidi" w:hAnsiTheme="minorBidi"/>
                <w:color w:val="000000" w:themeColor="text1"/>
              </w:rPr>
              <w:t xml:space="preserve"> (167.07)</w:t>
            </w:r>
          </w:p>
        </w:tc>
        <w:tc>
          <w:tcPr>
            <w:tcW w:w="2172" w:type="dxa"/>
          </w:tcPr>
          <w:p w14:paraId="6BF5CD5E"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30</w:t>
            </w:r>
          </w:p>
        </w:tc>
      </w:tr>
      <w:tr w:rsidR="00B33B06" w:rsidRPr="005E54F3" w14:paraId="41642634" w14:textId="77777777" w:rsidTr="00426819">
        <w:trPr>
          <w:trHeight w:val="276"/>
        </w:trPr>
        <w:tc>
          <w:tcPr>
            <w:tcW w:w="2410" w:type="dxa"/>
            <w:noWrap/>
            <w:hideMark/>
          </w:tcPr>
          <w:p w14:paraId="29163B3C"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Sildenafil</w:t>
            </w:r>
          </w:p>
        </w:tc>
        <w:tc>
          <w:tcPr>
            <w:tcW w:w="2095" w:type="dxa"/>
            <w:noWrap/>
            <w:hideMark/>
          </w:tcPr>
          <w:p w14:paraId="54EB4729"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139.66</w:t>
            </w:r>
            <w:r>
              <w:rPr>
                <w:rFonts w:asciiTheme="minorBidi" w:hAnsiTheme="minorBidi"/>
                <w:color w:val="000000" w:themeColor="text1"/>
              </w:rPr>
              <w:t xml:space="preserve"> (0)</w:t>
            </w:r>
          </w:p>
        </w:tc>
        <w:tc>
          <w:tcPr>
            <w:tcW w:w="2268" w:type="dxa"/>
            <w:noWrap/>
            <w:hideMark/>
          </w:tcPr>
          <w:p w14:paraId="6115CBFB"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n.d.</w:t>
            </w:r>
          </w:p>
        </w:tc>
        <w:tc>
          <w:tcPr>
            <w:tcW w:w="2172" w:type="dxa"/>
          </w:tcPr>
          <w:p w14:paraId="1C3F3F17"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27000</w:t>
            </w:r>
          </w:p>
        </w:tc>
      </w:tr>
      <w:tr w:rsidR="00B33B06" w:rsidRPr="005E54F3" w14:paraId="4FD10185" w14:textId="77777777" w:rsidTr="00426819">
        <w:trPr>
          <w:trHeight w:val="276"/>
        </w:trPr>
        <w:tc>
          <w:tcPr>
            <w:tcW w:w="2410" w:type="dxa"/>
            <w:noWrap/>
            <w:hideMark/>
          </w:tcPr>
          <w:p w14:paraId="3A1A725B"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Simazine</w:t>
            </w:r>
          </w:p>
        </w:tc>
        <w:tc>
          <w:tcPr>
            <w:tcW w:w="2095" w:type="dxa"/>
            <w:noWrap/>
            <w:hideMark/>
          </w:tcPr>
          <w:p w14:paraId="23A1E241"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n.d.</w:t>
            </w:r>
          </w:p>
        </w:tc>
        <w:tc>
          <w:tcPr>
            <w:tcW w:w="2268" w:type="dxa"/>
            <w:noWrap/>
            <w:hideMark/>
          </w:tcPr>
          <w:p w14:paraId="14719F3F"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n.d.</w:t>
            </w:r>
          </w:p>
        </w:tc>
        <w:tc>
          <w:tcPr>
            <w:tcW w:w="2172" w:type="dxa"/>
          </w:tcPr>
          <w:p w14:paraId="65F7003D"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130</w:t>
            </w:r>
          </w:p>
        </w:tc>
      </w:tr>
      <w:tr w:rsidR="00B33B06" w:rsidRPr="005E54F3" w14:paraId="2B25639C" w14:textId="77777777" w:rsidTr="00426819">
        <w:trPr>
          <w:trHeight w:val="276"/>
        </w:trPr>
        <w:tc>
          <w:tcPr>
            <w:tcW w:w="2410" w:type="dxa"/>
            <w:noWrap/>
            <w:hideMark/>
          </w:tcPr>
          <w:p w14:paraId="20343199"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Sulfamethoxazole</w:t>
            </w:r>
          </w:p>
        </w:tc>
        <w:tc>
          <w:tcPr>
            <w:tcW w:w="2095" w:type="dxa"/>
            <w:noWrap/>
            <w:hideMark/>
          </w:tcPr>
          <w:p w14:paraId="0D5F6BBD"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n.d.</w:t>
            </w:r>
          </w:p>
        </w:tc>
        <w:tc>
          <w:tcPr>
            <w:tcW w:w="2268" w:type="dxa"/>
            <w:noWrap/>
            <w:hideMark/>
          </w:tcPr>
          <w:p w14:paraId="20B4EB22"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1.86</w:t>
            </w:r>
            <w:r>
              <w:rPr>
                <w:rFonts w:asciiTheme="minorBidi" w:hAnsiTheme="minorBidi"/>
                <w:color w:val="000000" w:themeColor="text1"/>
              </w:rPr>
              <w:t xml:space="preserve"> (0.01)</w:t>
            </w:r>
          </w:p>
        </w:tc>
        <w:tc>
          <w:tcPr>
            <w:tcW w:w="2172" w:type="dxa"/>
          </w:tcPr>
          <w:p w14:paraId="57AD370A"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72</w:t>
            </w:r>
          </w:p>
        </w:tc>
      </w:tr>
      <w:tr w:rsidR="00B33B06" w:rsidRPr="005E54F3" w14:paraId="7CE2D01F" w14:textId="77777777" w:rsidTr="00426819">
        <w:trPr>
          <w:trHeight w:val="276"/>
        </w:trPr>
        <w:tc>
          <w:tcPr>
            <w:tcW w:w="2410" w:type="dxa"/>
            <w:noWrap/>
          </w:tcPr>
          <w:p w14:paraId="546B1D81" w14:textId="77777777" w:rsidR="00B33B06" w:rsidRPr="00656132" w:rsidRDefault="00B33B06" w:rsidP="00426819">
            <w:pPr>
              <w:spacing w:after="160"/>
              <w:ind w:firstLine="0"/>
              <w:rPr>
                <w:rFonts w:asciiTheme="minorBidi" w:hAnsiTheme="minorBidi"/>
                <w:b/>
                <w:bCs/>
                <w:color w:val="000000" w:themeColor="text1"/>
              </w:rPr>
            </w:pPr>
            <w:r w:rsidRPr="00656132">
              <w:rPr>
                <w:rFonts w:asciiTheme="minorBidi" w:hAnsiTheme="minorBidi"/>
                <w:b/>
                <w:bCs/>
                <w:color w:val="000000" w:themeColor="text1"/>
              </w:rPr>
              <w:t>Tebuconazole</w:t>
            </w:r>
          </w:p>
        </w:tc>
        <w:tc>
          <w:tcPr>
            <w:tcW w:w="2095" w:type="dxa"/>
            <w:noWrap/>
          </w:tcPr>
          <w:p w14:paraId="2C57C2CB"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14.13</w:t>
            </w:r>
            <w:r>
              <w:rPr>
                <w:rFonts w:asciiTheme="minorBidi" w:hAnsiTheme="minorBidi"/>
                <w:color w:val="000000" w:themeColor="text1"/>
              </w:rPr>
              <w:t xml:space="preserve"> (13.2)</w:t>
            </w:r>
          </w:p>
        </w:tc>
        <w:tc>
          <w:tcPr>
            <w:tcW w:w="2268" w:type="dxa"/>
            <w:noWrap/>
          </w:tcPr>
          <w:p w14:paraId="3DD8B2EC"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5.09</w:t>
            </w:r>
            <w:r>
              <w:rPr>
                <w:rFonts w:asciiTheme="minorBidi" w:hAnsiTheme="minorBidi"/>
                <w:color w:val="000000" w:themeColor="text1"/>
              </w:rPr>
              <w:t xml:space="preserve"> (0.58)</w:t>
            </w:r>
          </w:p>
        </w:tc>
        <w:tc>
          <w:tcPr>
            <w:tcW w:w="2172" w:type="dxa"/>
          </w:tcPr>
          <w:p w14:paraId="3D54E505"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470-6000</w:t>
            </w:r>
          </w:p>
        </w:tc>
      </w:tr>
      <w:tr w:rsidR="00B33B06" w:rsidRPr="005E54F3" w14:paraId="16CA56E9" w14:textId="77777777" w:rsidTr="00426819">
        <w:trPr>
          <w:trHeight w:val="276"/>
        </w:trPr>
        <w:tc>
          <w:tcPr>
            <w:tcW w:w="2410" w:type="dxa"/>
            <w:noWrap/>
            <w:hideMark/>
          </w:tcPr>
          <w:p w14:paraId="24573744" w14:textId="77777777" w:rsidR="00B33B06" w:rsidRPr="00656132" w:rsidRDefault="00B33B06" w:rsidP="00426819">
            <w:pPr>
              <w:spacing w:after="160"/>
              <w:ind w:firstLine="0"/>
              <w:rPr>
                <w:rFonts w:asciiTheme="minorBidi" w:hAnsiTheme="minorBidi"/>
                <w:b/>
                <w:bCs/>
                <w:color w:val="000000" w:themeColor="text1"/>
              </w:rPr>
            </w:pPr>
            <w:proofErr w:type="spellStart"/>
            <w:r w:rsidRPr="00656132">
              <w:rPr>
                <w:rFonts w:asciiTheme="minorBidi" w:hAnsiTheme="minorBidi"/>
                <w:b/>
                <w:bCs/>
                <w:color w:val="000000" w:themeColor="text1"/>
              </w:rPr>
              <w:t>Tebuthiuron</w:t>
            </w:r>
            <w:proofErr w:type="spellEnd"/>
          </w:p>
        </w:tc>
        <w:tc>
          <w:tcPr>
            <w:tcW w:w="2095" w:type="dxa"/>
            <w:noWrap/>
            <w:hideMark/>
          </w:tcPr>
          <w:p w14:paraId="40EFE4E0"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n.d.</w:t>
            </w:r>
          </w:p>
        </w:tc>
        <w:tc>
          <w:tcPr>
            <w:tcW w:w="2268" w:type="dxa"/>
            <w:noWrap/>
            <w:hideMark/>
          </w:tcPr>
          <w:p w14:paraId="4E2C2F8E"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1.36</w:t>
            </w:r>
            <w:r>
              <w:rPr>
                <w:rFonts w:asciiTheme="minorBidi" w:hAnsiTheme="minorBidi"/>
                <w:color w:val="000000" w:themeColor="text1"/>
              </w:rPr>
              <w:t xml:space="preserve"> (0.23)</w:t>
            </w:r>
          </w:p>
        </w:tc>
        <w:tc>
          <w:tcPr>
            <w:tcW w:w="2172" w:type="dxa"/>
          </w:tcPr>
          <w:p w14:paraId="10292DAF"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80</w:t>
            </w:r>
          </w:p>
        </w:tc>
      </w:tr>
      <w:tr w:rsidR="00B33B06" w:rsidRPr="005E54F3" w14:paraId="6A540845" w14:textId="77777777" w:rsidTr="00426819">
        <w:trPr>
          <w:trHeight w:val="276"/>
        </w:trPr>
        <w:tc>
          <w:tcPr>
            <w:tcW w:w="2410" w:type="dxa"/>
            <w:noWrap/>
            <w:hideMark/>
          </w:tcPr>
          <w:p w14:paraId="6B74F54B" w14:textId="77777777" w:rsidR="00B33B06" w:rsidRPr="00656132" w:rsidRDefault="00B33B06" w:rsidP="00426819">
            <w:pPr>
              <w:spacing w:after="160"/>
              <w:ind w:firstLine="0"/>
              <w:rPr>
                <w:rFonts w:asciiTheme="minorBidi" w:hAnsiTheme="minorBidi"/>
                <w:b/>
                <w:bCs/>
                <w:color w:val="000000" w:themeColor="text1"/>
              </w:rPr>
            </w:pPr>
            <w:proofErr w:type="spellStart"/>
            <w:r w:rsidRPr="00656132">
              <w:rPr>
                <w:rFonts w:asciiTheme="minorBidi" w:hAnsiTheme="minorBidi"/>
                <w:b/>
                <w:bCs/>
                <w:color w:val="000000" w:themeColor="text1"/>
              </w:rPr>
              <w:t>Terbutryn</w:t>
            </w:r>
            <w:proofErr w:type="spellEnd"/>
          </w:p>
        </w:tc>
        <w:tc>
          <w:tcPr>
            <w:tcW w:w="2095" w:type="dxa"/>
            <w:noWrap/>
            <w:hideMark/>
          </w:tcPr>
          <w:p w14:paraId="00F3377C"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4.46</w:t>
            </w:r>
            <w:r>
              <w:rPr>
                <w:rFonts w:asciiTheme="minorBidi" w:hAnsiTheme="minorBidi"/>
                <w:color w:val="000000" w:themeColor="text1"/>
              </w:rPr>
              <w:t xml:space="preserve"> (6.83)</w:t>
            </w:r>
          </w:p>
        </w:tc>
        <w:tc>
          <w:tcPr>
            <w:tcW w:w="2268" w:type="dxa"/>
            <w:noWrap/>
            <w:hideMark/>
          </w:tcPr>
          <w:p w14:paraId="0DA43FA1"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1.23</w:t>
            </w:r>
            <w:r>
              <w:rPr>
                <w:rFonts w:asciiTheme="minorBidi" w:hAnsiTheme="minorBidi"/>
                <w:color w:val="000000" w:themeColor="text1"/>
              </w:rPr>
              <w:t xml:space="preserve"> (0.43)</w:t>
            </w:r>
          </w:p>
        </w:tc>
        <w:tc>
          <w:tcPr>
            <w:tcW w:w="2172" w:type="dxa"/>
          </w:tcPr>
          <w:p w14:paraId="7129C413" w14:textId="77777777" w:rsidR="00B33B06" w:rsidRPr="005E54F3" w:rsidRDefault="00B33B06" w:rsidP="00426819">
            <w:pPr>
              <w:spacing w:after="160"/>
              <w:ind w:firstLine="0"/>
              <w:rPr>
                <w:rFonts w:asciiTheme="minorBidi" w:hAnsiTheme="minorBidi"/>
                <w:color w:val="000000" w:themeColor="text1"/>
              </w:rPr>
            </w:pPr>
            <w:r>
              <w:rPr>
                <w:rFonts w:asciiTheme="minorBidi" w:hAnsiTheme="minorBidi"/>
                <w:color w:val="000000" w:themeColor="text1"/>
              </w:rPr>
              <w:t>2432</w:t>
            </w:r>
          </w:p>
        </w:tc>
      </w:tr>
      <w:tr w:rsidR="00B33B06" w:rsidRPr="005E54F3" w14:paraId="16535297" w14:textId="77777777" w:rsidTr="00426819">
        <w:trPr>
          <w:trHeight w:val="276"/>
        </w:trPr>
        <w:tc>
          <w:tcPr>
            <w:tcW w:w="2410" w:type="dxa"/>
            <w:noWrap/>
            <w:hideMark/>
          </w:tcPr>
          <w:p w14:paraId="34CE2EEF" w14:textId="77777777" w:rsidR="00B33B06" w:rsidRPr="00656132" w:rsidRDefault="00B33B06" w:rsidP="00426819">
            <w:pPr>
              <w:spacing w:after="160"/>
              <w:ind w:firstLine="0"/>
              <w:rPr>
                <w:rFonts w:asciiTheme="minorBidi" w:hAnsiTheme="minorBidi"/>
                <w:b/>
                <w:bCs/>
                <w:color w:val="000000" w:themeColor="text1"/>
              </w:rPr>
            </w:pPr>
            <w:proofErr w:type="spellStart"/>
            <w:r w:rsidRPr="00656132">
              <w:rPr>
                <w:rFonts w:asciiTheme="minorBidi" w:hAnsiTheme="minorBidi"/>
                <w:b/>
                <w:bCs/>
                <w:color w:val="000000" w:themeColor="text1"/>
              </w:rPr>
              <w:lastRenderedPageBreak/>
              <w:t>Bromacil</w:t>
            </w:r>
            <w:proofErr w:type="spellEnd"/>
          </w:p>
        </w:tc>
        <w:tc>
          <w:tcPr>
            <w:tcW w:w="2095" w:type="dxa"/>
            <w:noWrap/>
            <w:hideMark/>
          </w:tcPr>
          <w:p w14:paraId="64EB67EE"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1.15</w:t>
            </w:r>
            <w:r>
              <w:rPr>
                <w:rFonts w:asciiTheme="minorBidi" w:hAnsiTheme="minorBidi"/>
                <w:color w:val="000000" w:themeColor="text1"/>
              </w:rPr>
              <w:t xml:space="preserve"> (0)</w:t>
            </w:r>
          </w:p>
        </w:tc>
        <w:tc>
          <w:tcPr>
            <w:tcW w:w="2268" w:type="dxa"/>
            <w:noWrap/>
            <w:hideMark/>
          </w:tcPr>
          <w:p w14:paraId="35FEFEE3"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43.60</w:t>
            </w:r>
            <w:r>
              <w:rPr>
                <w:rFonts w:asciiTheme="minorBidi" w:hAnsiTheme="minorBidi"/>
                <w:color w:val="000000" w:themeColor="text1"/>
              </w:rPr>
              <w:t xml:space="preserve"> (10.44)</w:t>
            </w:r>
          </w:p>
        </w:tc>
        <w:tc>
          <w:tcPr>
            <w:tcW w:w="2172" w:type="dxa"/>
          </w:tcPr>
          <w:p w14:paraId="128513BF" w14:textId="77777777" w:rsidR="00B33B06" w:rsidRPr="005E54F3" w:rsidRDefault="00B33B06" w:rsidP="00426819">
            <w:pPr>
              <w:spacing w:after="160"/>
              <w:ind w:firstLine="0"/>
              <w:rPr>
                <w:rFonts w:asciiTheme="minorBidi" w:hAnsiTheme="minorBidi"/>
                <w:color w:val="000000" w:themeColor="text1"/>
              </w:rPr>
            </w:pPr>
            <w:r w:rsidRPr="005E54F3">
              <w:rPr>
                <w:rFonts w:asciiTheme="minorBidi" w:hAnsiTheme="minorBidi"/>
                <w:color w:val="000000" w:themeColor="text1"/>
              </w:rPr>
              <w:t>32</w:t>
            </w:r>
          </w:p>
        </w:tc>
      </w:tr>
    </w:tbl>
    <w:p w14:paraId="15943A48" w14:textId="77777777" w:rsidR="00B33B06" w:rsidRDefault="00B33B06" w:rsidP="00B33B06">
      <w:pPr>
        <w:rPr>
          <w:rFonts w:asciiTheme="minorBidi" w:hAnsiTheme="minorBidi"/>
          <w:i/>
          <w:iCs/>
          <w:color w:val="000000" w:themeColor="text1"/>
        </w:rPr>
      </w:pPr>
    </w:p>
    <w:p w14:paraId="761F753A" w14:textId="21393E97" w:rsidR="00FB0591" w:rsidRPr="00FB0591" w:rsidRDefault="00FB0591" w:rsidP="00FB0591">
      <w:pPr>
        <w:rPr>
          <w:rFonts w:asciiTheme="minorBidi" w:hAnsiTheme="minorBidi"/>
          <w:b/>
          <w:bCs/>
          <w:color w:val="000000" w:themeColor="text1"/>
        </w:rPr>
      </w:pPr>
      <w:r w:rsidRPr="00FB0591">
        <w:rPr>
          <w:rFonts w:asciiTheme="minorBidi" w:hAnsiTheme="minorBidi"/>
          <w:b/>
          <w:bCs/>
          <w:color w:val="000000" w:themeColor="text1"/>
        </w:rPr>
        <w:t xml:space="preserve">Table </w:t>
      </w:r>
      <w:r w:rsidR="00732B99">
        <w:rPr>
          <w:rFonts w:asciiTheme="minorBidi" w:hAnsiTheme="minorBidi"/>
          <w:b/>
          <w:bCs/>
          <w:color w:val="000000" w:themeColor="text1"/>
        </w:rPr>
        <w:t>S6</w:t>
      </w:r>
      <w:r w:rsidRPr="00FB0591">
        <w:rPr>
          <w:rFonts w:asciiTheme="minorBidi" w:hAnsiTheme="minorBidi"/>
          <w:b/>
          <w:bCs/>
          <w:color w:val="000000" w:themeColor="text1"/>
        </w:rPr>
        <w:t>: A summary of the groups according to trends of behavior in the groundwater</w:t>
      </w:r>
    </w:p>
    <w:tbl>
      <w:tblPr>
        <w:tblStyle w:val="a3"/>
        <w:tblW w:w="9928" w:type="dxa"/>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23"/>
        <w:gridCol w:w="1777"/>
        <w:gridCol w:w="1625"/>
        <w:gridCol w:w="1559"/>
        <w:gridCol w:w="1500"/>
        <w:gridCol w:w="2044"/>
      </w:tblGrid>
      <w:tr w:rsidR="00FB0591" w:rsidRPr="00FB0591" w14:paraId="12923AE9" w14:textId="77777777" w:rsidTr="008F1D3D">
        <w:tc>
          <w:tcPr>
            <w:tcW w:w="1423" w:type="dxa"/>
            <w:tcBorders>
              <w:top w:val="single" w:sz="4" w:space="0" w:color="auto"/>
              <w:bottom w:val="single" w:sz="4" w:space="0" w:color="auto"/>
            </w:tcBorders>
          </w:tcPr>
          <w:p w14:paraId="2FE136D8" w14:textId="77777777" w:rsidR="00FB0591" w:rsidRPr="00FB0591" w:rsidRDefault="00FB0591" w:rsidP="00FB0591">
            <w:pPr>
              <w:ind w:firstLine="0"/>
              <w:jc w:val="left"/>
              <w:rPr>
                <w:rFonts w:asciiTheme="minorBidi" w:hAnsiTheme="minorBidi"/>
                <w:b/>
                <w:bCs/>
                <w:color w:val="000000" w:themeColor="text1"/>
              </w:rPr>
            </w:pPr>
            <w:r w:rsidRPr="00FB0591">
              <w:rPr>
                <w:rFonts w:asciiTheme="minorBidi" w:hAnsiTheme="minorBidi"/>
                <w:b/>
                <w:bCs/>
                <w:color w:val="000000" w:themeColor="text1"/>
              </w:rPr>
              <w:t>Group name</w:t>
            </w:r>
          </w:p>
        </w:tc>
        <w:tc>
          <w:tcPr>
            <w:tcW w:w="1777" w:type="dxa"/>
            <w:tcBorders>
              <w:top w:val="single" w:sz="4" w:space="0" w:color="auto"/>
              <w:bottom w:val="single" w:sz="4" w:space="0" w:color="auto"/>
            </w:tcBorders>
          </w:tcPr>
          <w:p w14:paraId="6E01D136" w14:textId="77777777" w:rsidR="00FB0591" w:rsidRPr="00FB0591" w:rsidRDefault="00FB0591" w:rsidP="00FB0591">
            <w:pPr>
              <w:ind w:firstLine="0"/>
              <w:jc w:val="left"/>
              <w:rPr>
                <w:rFonts w:asciiTheme="minorBidi" w:hAnsiTheme="minorBidi"/>
                <w:b/>
                <w:bCs/>
                <w:color w:val="000000" w:themeColor="text1"/>
              </w:rPr>
            </w:pPr>
            <w:r w:rsidRPr="00FB0591">
              <w:rPr>
                <w:rFonts w:asciiTheme="minorBidi" w:hAnsiTheme="minorBidi"/>
                <w:b/>
                <w:bCs/>
                <w:color w:val="000000" w:themeColor="text1"/>
              </w:rPr>
              <w:t>Concentration in upper layer (subsurface water or runoff)</w:t>
            </w:r>
          </w:p>
        </w:tc>
        <w:tc>
          <w:tcPr>
            <w:tcW w:w="1625" w:type="dxa"/>
            <w:tcBorders>
              <w:top w:val="single" w:sz="4" w:space="0" w:color="auto"/>
              <w:bottom w:val="single" w:sz="4" w:space="0" w:color="auto"/>
            </w:tcBorders>
          </w:tcPr>
          <w:p w14:paraId="56C3EF2A" w14:textId="77777777" w:rsidR="00FB0591" w:rsidRPr="00FB0591" w:rsidRDefault="00FB0591" w:rsidP="00FB0591">
            <w:pPr>
              <w:ind w:firstLine="0"/>
              <w:jc w:val="left"/>
              <w:rPr>
                <w:rFonts w:asciiTheme="minorBidi" w:hAnsiTheme="minorBidi"/>
                <w:b/>
                <w:bCs/>
                <w:color w:val="000000" w:themeColor="text1"/>
              </w:rPr>
            </w:pPr>
            <w:r w:rsidRPr="00FB0591">
              <w:rPr>
                <w:rFonts w:asciiTheme="minorBidi" w:hAnsiTheme="minorBidi"/>
                <w:b/>
                <w:bCs/>
                <w:color w:val="000000" w:themeColor="text1"/>
              </w:rPr>
              <w:t>Concentration in soil water</w:t>
            </w:r>
          </w:p>
        </w:tc>
        <w:tc>
          <w:tcPr>
            <w:tcW w:w="1559" w:type="dxa"/>
            <w:tcBorders>
              <w:top w:val="single" w:sz="4" w:space="0" w:color="auto"/>
              <w:bottom w:val="single" w:sz="4" w:space="0" w:color="auto"/>
            </w:tcBorders>
          </w:tcPr>
          <w:p w14:paraId="35BB037D" w14:textId="77777777" w:rsidR="00FB0591" w:rsidRPr="00FB0591" w:rsidRDefault="00FB0591" w:rsidP="00FB0591">
            <w:pPr>
              <w:ind w:firstLine="0"/>
              <w:jc w:val="left"/>
              <w:rPr>
                <w:rFonts w:asciiTheme="minorBidi" w:hAnsiTheme="minorBidi"/>
                <w:b/>
                <w:bCs/>
                <w:color w:val="000000" w:themeColor="text1"/>
              </w:rPr>
            </w:pPr>
            <w:r w:rsidRPr="00FB0591">
              <w:rPr>
                <w:rFonts w:asciiTheme="minorBidi" w:hAnsiTheme="minorBidi"/>
                <w:b/>
                <w:bCs/>
                <w:color w:val="000000" w:themeColor="text1"/>
              </w:rPr>
              <w:t>Dominant processes at the beginning of the storm (before the storm peak)</w:t>
            </w:r>
          </w:p>
        </w:tc>
        <w:tc>
          <w:tcPr>
            <w:tcW w:w="1500" w:type="dxa"/>
            <w:tcBorders>
              <w:top w:val="single" w:sz="4" w:space="0" w:color="auto"/>
              <w:bottom w:val="single" w:sz="4" w:space="0" w:color="auto"/>
            </w:tcBorders>
          </w:tcPr>
          <w:p w14:paraId="62819518" w14:textId="77777777" w:rsidR="00FB0591" w:rsidRPr="00FB0591" w:rsidRDefault="00FB0591" w:rsidP="00FB0591">
            <w:pPr>
              <w:ind w:firstLine="0"/>
              <w:jc w:val="left"/>
              <w:rPr>
                <w:rFonts w:asciiTheme="minorBidi" w:hAnsiTheme="minorBidi"/>
                <w:b/>
                <w:bCs/>
                <w:color w:val="000000" w:themeColor="text1"/>
              </w:rPr>
            </w:pPr>
            <w:r w:rsidRPr="00FB0591">
              <w:rPr>
                <w:rFonts w:asciiTheme="minorBidi" w:hAnsiTheme="minorBidi"/>
                <w:b/>
                <w:bCs/>
                <w:color w:val="000000" w:themeColor="text1"/>
              </w:rPr>
              <w:t>Dominant processes at the end of the storm (after the storm peak)</w:t>
            </w:r>
          </w:p>
        </w:tc>
        <w:tc>
          <w:tcPr>
            <w:tcW w:w="2044" w:type="dxa"/>
            <w:tcBorders>
              <w:top w:val="single" w:sz="4" w:space="0" w:color="auto"/>
              <w:bottom w:val="single" w:sz="4" w:space="0" w:color="auto"/>
            </w:tcBorders>
          </w:tcPr>
          <w:p w14:paraId="2041ACE3" w14:textId="77777777" w:rsidR="00FB0591" w:rsidRPr="00FB0591" w:rsidRDefault="00FB0591" w:rsidP="00FB0591">
            <w:pPr>
              <w:ind w:firstLine="0"/>
              <w:jc w:val="left"/>
              <w:rPr>
                <w:rFonts w:asciiTheme="minorBidi" w:hAnsiTheme="minorBidi"/>
                <w:b/>
                <w:bCs/>
                <w:color w:val="000000" w:themeColor="text1"/>
              </w:rPr>
            </w:pPr>
            <w:r w:rsidRPr="00FB0591">
              <w:rPr>
                <w:rFonts w:asciiTheme="minorBidi" w:hAnsiTheme="minorBidi"/>
                <w:b/>
                <w:bCs/>
                <w:color w:val="000000" w:themeColor="text1"/>
              </w:rPr>
              <w:t>Typical mobility of the compound member in the group</w:t>
            </w:r>
          </w:p>
        </w:tc>
      </w:tr>
      <w:tr w:rsidR="00FB0591" w:rsidRPr="00FB0591" w14:paraId="5427A106" w14:textId="77777777" w:rsidTr="008F1D3D">
        <w:tc>
          <w:tcPr>
            <w:tcW w:w="1423" w:type="dxa"/>
            <w:tcBorders>
              <w:top w:val="single" w:sz="4" w:space="0" w:color="auto"/>
            </w:tcBorders>
          </w:tcPr>
          <w:p w14:paraId="0EEACA33" w14:textId="77777777" w:rsidR="00FB0591" w:rsidRPr="00FB0591" w:rsidRDefault="00FB0591" w:rsidP="00FB0591">
            <w:pPr>
              <w:ind w:firstLine="0"/>
              <w:jc w:val="left"/>
              <w:rPr>
                <w:rFonts w:asciiTheme="minorBidi" w:hAnsiTheme="minorBidi"/>
                <w:color w:val="000000" w:themeColor="text1"/>
              </w:rPr>
            </w:pPr>
            <w:r w:rsidRPr="00FB0591">
              <w:rPr>
                <w:rFonts w:asciiTheme="minorBidi" w:hAnsiTheme="minorBidi"/>
                <w:color w:val="000000" w:themeColor="text1"/>
              </w:rPr>
              <w:t>Group 1</w:t>
            </w:r>
          </w:p>
        </w:tc>
        <w:tc>
          <w:tcPr>
            <w:tcW w:w="1777" w:type="dxa"/>
            <w:tcBorders>
              <w:top w:val="single" w:sz="4" w:space="0" w:color="auto"/>
            </w:tcBorders>
          </w:tcPr>
          <w:p w14:paraId="605BB9ED" w14:textId="77777777" w:rsidR="00FB0591" w:rsidRPr="00FB0591" w:rsidRDefault="00FB0591" w:rsidP="00FB0591">
            <w:pPr>
              <w:ind w:firstLine="0"/>
              <w:jc w:val="left"/>
              <w:rPr>
                <w:rFonts w:asciiTheme="minorBidi" w:hAnsiTheme="minorBidi"/>
                <w:color w:val="000000" w:themeColor="text1"/>
              </w:rPr>
            </w:pPr>
            <w:r w:rsidRPr="00FB0591">
              <w:rPr>
                <w:rFonts w:asciiTheme="minorBidi" w:hAnsiTheme="minorBidi"/>
                <w:color w:val="000000" w:themeColor="text1"/>
              </w:rPr>
              <w:t>Higher/similar</w:t>
            </w:r>
          </w:p>
        </w:tc>
        <w:tc>
          <w:tcPr>
            <w:tcW w:w="1625" w:type="dxa"/>
            <w:tcBorders>
              <w:top w:val="single" w:sz="4" w:space="0" w:color="auto"/>
            </w:tcBorders>
          </w:tcPr>
          <w:p w14:paraId="39F8AA2A" w14:textId="77777777" w:rsidR="00FB0591" w:rsidRPr="00FB0591" w:rsidRDefault="00FB0591" w:rsidP="00FB0591">
            <w:pPr>
              <w:ind w:firstLine="0"/>
              <w:jc w:val="left"/>
              <w:rPr>
                <w:rFonts w:asciiTheme="minorBidi" w:hAnsiTheme="minorBidi"/>
                <w:color w:val="000000" w:themeColor="text1"/>
              </w:rPr>
            </w:pPr>
            <w:r w:rsidRPr="00FB0591">
              <w:rPr>
                <w:rFonts w:asciiTheme="minorBidi" w:hAnsiTheme="minorBidi"/>
                <w:color w:val="000000" w:themeColor="text1"/>
              </w:rPr>
              <w:t>Relatively higher</w:t>
            </w:r>
          </w:p>
        </w:tc>
        <w:tc>
          <w:tcPr>
            <w:tcW w:w="1559" w:type="dxa"/>
            <w:tcBorders>
              <w:top w:val="single" w:sz="4" w:space="0" w:color="auto"/>
            </w:tcBorders>
          </w:tcPr>
          <w:p w14:paraId="13A4EAC5" w14:textId="77777777" w:rsidR="00FB0591" w:rsidRPr="00FB0591" w:rsidRDefault="00FB0591" w:rsidP="00FB0591">
            <w:pPr>
              <w:ind w:firstLine="0"/>
              <w:jc w:val="left"/>
              <w:rPr>
                <w:rFonts w:asciiTheme="minorBidi" w:hAnsiTheme="minorBidi"/>
                <w:color w:val="000000" w:themeColor="text1"/>
              </w:rPr>
            </w:pPr>
            <w:r w:rsidRPr="00FB0591">
              <w:rPr>
                <w:rFonts w:asciiTheme="minorBidi" w:hAnsiTheme="minorBidi"/>
                <w:color w:val="000000" w:themeColor="text1"/>
              </w:rPr>
              <w:t>Piston effect</w:t>
            </w:r>
          </w:p>
        </w:tc>
        <w:tc>
          <w:tcPr>
            <w:tcW w:w="1500" w:type="dxa"/>
            <w:tcBorders>
              <w:top w:val="single" w:sz="4" w:space="0" w:color="auto"/>
            </w:tcBorders>
          </w:tcPr>
          <w:p w14:paraId="38CF556B" w14:textId="77777777" w:rsidR="00FB0591" w:rsidRPr="00FB0591" w:rsidRDefault="00FB0591" w:rsidP="00FB0591">
            <w:pPr>
              <w:ind w:firstLine="0"/>
              <w:jc w:val="left"/>
              <w:rPr>
                <w:rFonts w:asciiTheme="minorBidi" w:hAnsiTheme="minorBidi"/>
                <w:color w:val="000000" w:themeColor="text1"/>
              </w:rPr>
            </w:pPr>
            <w:r w:rsidRPr="00FB0591">
              <w:rPr>
                <w:rFonts w:asciiTheme="minorBidi" w:hAnsiTheme="minorBidi"/>
                <w:color w:val="000000" w:themeColor="text1"/>
              </w:rPr>
              <w:t>Leaching. Macropores?</w:t>
            </w:r>
          </w:p>
        </w:tc>
        <w:tc>
          <w:tcPr>
            <w:tcW w:w="2044" w:type="dxa"/>
            <w:tcBorders>
              <w:top w:val="single" w:sz="4" w:space="0" w:color="auto"/>
            </w:tcBorders>
          </w:tcPr>
          <w:p w14:paraId="050CB926" w14:textId="77777777" w:rsidR="00FB0591" w:rsidRPr="00FB0591" w:rsidRDefault="00FB0591" w:rsidP="00FB0591">
            <w:pPr>
              <w:ind w:firstLine="0"/>
              <w:jc w:val="left"/>
              <w:rPr>
                <w:rFonts w:asciiTheme="minorBidi" w:hAnsiTheme="minorBidi"/>
                <w:color w:val="000000" w:themeColor="text1"/>
              </w:rPr>
            </w:pPr>
            <w:r w:rsidRPr="00FB0591">
              <w:rPr>
                <w:rFonts w:asciiTheme="minorBidi" w:hAnsiTheme="minorBidi"/>
                <w:color w:val="000000" w:themeColor="text1"/>
              </w:rPr>
              <w:t>Low-intermediate</w:t>
            </w:r>
          </w:p>
        </w:tc>
      </w:tr>
      <w:tr w:rsidR="00FB0591" w:rsidRPr="00FB0591" w14:paraId="3E14E41F" w14:textId="77777777" w:rsidTr="008F1D3D">
        <w:tc>
          <w:tcPr>
            <w:tcW w:w="1423" w:type="dxa"/>
          </w:tcPr>
          <w:p w14:paraId="0F594231" w14:textId="77777777" w:rsidR="00FB0591" w:rsidRPr="00FB0591" w:rsidRDefault="00FB0591" w:rsidP="00FB0591">
            <w:pPr>
              <w:ind w:firstLine="0"/>
              <w:jc w:val="left"/>
              <w:rPr>
                <w:rFonts w:asciiTheme="minorBidi" w:hAnsiTheme="minorBidi"/>
                <w:color w:val="000000" w:themeColor="text1"/>
              </w:rPr>
            </w:pPr>
            <w:r w:rsidRPr="00FB0591">
              <w:rPr>
                <w:rFonts w:asciiTheme="minorBidi" w:hAnsiTheme="minorBidi"/>
                <w:color w:val="000000" w:themeColor="text1"/>
              </w:rPr>
              <w:t>Group 2 (legacy pollutants)</w:t>
            </w:r>
          </w:p>
        </w:tc>
        <w:tc>
          <w:tcPr>
            <w:tcW w:w="1777" w:type="dxa"/>
          </w:tcPr>
          <w:p w14:paraId="6E4D1190" w14:textId="77777777" w:rsidR="00FB0591" w:rsidRPr="00FB0591" w:rsidRDefault="00FB0591" w:rsidP="00FB0591">
            <w:pPr>
              <w:ind w:firstLine="0"/>
              <w:jc w:val="left"/>
              <w:rPr>
                <w:rFonts w:asciiTheme="minorBidi" w:hAnsiTheme="minorBidi"/>
                <w:color w:val="000000" w:themeColor="text1"/>
              </w:rPr>
            </w:pPr>
            <w:r w:rsidRPr="00FB0591">
              <w:rPr>
                <w:rFonts w:asciiTheme="minorBidi" w:hAnsiTheme="minorBidi"/>
                <w:color w:val="000000" w:themeColor="text1"/>
              </w:rPr>
              <w:t>Lower</w:t>
            </w:r>
          </w:p>
        </w:tc>
        <w:tc>
          <w:tcPr>
            <w:tcW w:w="1625" w:type="dxa"/>
          </w:tcPr>
          <w:p w14:paraId="1DA7B142" w14:textId="77777777" w:rsidR="00FB0591" w:rsidRPr="00FB0591" w:rsidRDefault="00FB0591" w:rsidP="00FB0591">
            <w:pPr>
              <w:ind w:firstLine="0"/>
              <w:jc w:val="left"/>
              <w:rPr>
                <w:rFonts w:asciiTheme="minorBidi" w:hAnsiTheme="minorBidi"/>
                <w:color w:val="000000" w:themeColor="text1"/>
              </w:rPr>
            </w:pPr>
            <w:r w:rsidRPr="00FB0591">
              <w:rPr>
                <w:rFonts w:asciiTheme="minorBidi" w:hAnsiTheme="minorBidi"/>
                <w:color w:val="000000" w:themeColor="text1"/>
              </w:rPr>
              <w:t>Higher</w:t>
            </w:r>
          </w:p>
        </w:tc>
        <w:tc>
          <w:tcPr>
            <w:tcW w:w="1559" w:type="dxa"/>
          </w:tcPr>
          <w:p w14:paraId="4547F2D7" w14:textId="77777777" w:rsidR="00FB0591" w:rsidRPr="00FB0591" w:rsidRDefault="00FB0591" w:rsidP="00FB0591">
            <w:pPr>
              <w:ind w:firstLine="0"/>
              <w:jc w:val="left"/>
              <w:rPr>
                <w:rFonts w:asciiTheme="minorBidi" w:hAnsiTheme="minorBidi"/>
                <w:color w:val="000000" w:themeColor="text1"/>
              </w:rPr>
            </w:pPr>
            <w:r w:rsidRPr="00FB0591">
              <w:rPr>
                <w:rFonts w:asciiTheme="minorBidi" w:hAnsiTheme="minorBidi"/>
                <w:color w:val="000000" w:themeColor="text1"/>
              </w:rPr>
              <w:t>Different processes/ piston</w:t>
            </w:r>
          </w:p>
          <w:p w14:paraId="743BEEFB" w14:textId="77777777" w:rsidR="00FB0591" w:rsidRPr="00FB0591" w:rsidRDefault="00FB0591" w:rsidP="00FB0591">
            <w:pPr>
              <w:ind w:firstLine="0"/>
              <w:jc w:val="left"/>
              <w:rPr>
                <w:rFonts w:asciiTheme="minorBidi" w:hAnsiTheme="minorBidi"/>
                <w:color w:val="000000" w:themeColor="text1"/>
              </w:rPr>
            </w:pPr>
          </w:p>
        </w:tc>
        <w:tc>
          <w:tcPr>
            <w:tcW w:w="1500" w:type="dxa"/>
          </w:tcPr>
          <w:p w14:paraId="3A4BFAF6" w14:textId="77777777" w:rsidR="00FB0591" w:rsidRPr="00FB0591" w:rsidRDefault="00FB0591" w:rsidP="00FB0591">
            <w:pPr>
              <w:ind w:firstLine="0"/>
              <w:jc w:val="left"/>
              <w:rPr>
                <w:rFonts w:asciiTheme="minorBidi" w:hAnsiTheme="minorBidi"/>
                <w:color w:val="000000" w:themeColor="text1"/>
              </w:rPr>
            </w:pPr>
            <w:r w:rsidRPr="00FB0591">
              <w:rPr>
                <w:rFonts w:asciiTheme="minorBidi" w:hAnsiTheme="minorBidi"/>
                <w:color w:val="000000" w:themeColor="text1"/>
              </w:rPr>
              <w:t>Different processes/ dilution</w:t>
            </w:r>
          </w:p>
        </w:tc>
        <w:tc>
          <w:tcPr>
            <w:tcW w:w="2044" w:type="dxa"/>
          </w:tcPr>
          <w:p w14:paraId="0FE778E0" w14:textId="77777777" w:rsidR="00FB0591" w:rsidRPr="00FB0591" w:rsidRDefault="00FB0591" w:rsidP="00FB0591">
            <w:pPr>
              <w:ind w:firstLine="0"/>
              <w:jc w:val="left"/>
              <w:rPr>
                <w:rFonts w:asciiTheme="minorBidi" w:hAnsiTheme="minorBidi"/>
                <w:color w:val="000000" w:themeColor="text1"/>
              </w:rPr>
            </w:pPr>
            <w:r w:rsidRPr="00FB0591">
              <w:rPr>
                <w:rFonts w:asciiTheme="minorBidi" w:hAnsiTheme="minorBidi"/>
                <w:color w:val="000000" w:themeColor="text1"/>
              </w:rPr>
              <w:t>Mixed</w:t>
            </w:r>
          </w:p>
        </w:tc>
      </w:tr>
      <w:tr w:rsidR="00FB0591" w:rsidRPr="00FB0591" w14:paraId="29BE16D5" w14:textId="77777777" w:rsidTr="008F1D3D">
        <w:tc>
          <w:tcPr>
            <w:tcW w:w="1423" w:type="dxa"/>
          </w:tcPr>
          <w:p w14:paraId="42803C53" w14:textId="77777777" w:rsidR="00FB0591" w:rsidRPr="00FB0591" w:rsidRDefault="00FB0591" w:rsidP="00FB0591">
            <w:pPr>
              <w:ind w:firstLine="0"/>
              <w:jc w:val="left"/>
              <w:rPr>
                <w:rFonts w:asciiTheme="minorBidi" w:hAnsiTheme="minorBidi"/>
                <w:color w:val="000000" w:themeColor="text1"/>
              </w:rPr>
            </w:pPr>
            <w:r w:rsidRPr="00FB0591">
              <w:rPr>
                <w:rFonts w:asciiTheme="minorBidi" w:hAnsiTheme="minorBidi"/>
                <w:color w:val="000000" w:themeColor="text1"/>
              </w:rPr>
              <w:t>Group 3</w:t>
            </w:r>
          </w:p>
        </w:tc>
        <w:tc>
          <w:tcPr>
            <w:tcW w:w="1777" w:type="dxa"/>
          </w:tcPr>
          <w:p w14:paraId="4C97056F" w14:textId="77777777" w:rsidR="00FB0591" w:rsidRPr="00FB0591" w:rsidRDefault="00FB0591" w:rsidP="00FB0591">
            <w:pPr>
              <w:ind w:firstLine="0"/>
              <w:jc w:val="left"/>
              <w:rPr>
                <w:rFonts w:asciiTheme="minorBidi" w:hAnsiTheme="minorBidi"/>
                <w:color w:val="000000" w:themeColor="text1"/>
              </w:rPr>
            </w:pPr>
            <w:r w:rsidRPr="00FB0591">
              <w:rPr>
                <w:rFonts w:asciiTheme="minorBidi" w:hAnsiTheme="minorBidi"/>
                <w:color w:val="000000" w:themeColor="text1"/>
              </w:rPr>
              <w:t>Higher/similar</w:t>
            </w:r>
          </w:p>
        </w:tc>
        <w:tc>
          <w:tcPr>
            <w:tcW w:w="1625" w:type="dxa"/>
          </w:tcPr>
          <w:p w14:paraId="58B83F86" w14:textId="77777777" w:rsidR="00FB0591" w:rsidRPr="00FB0591" w:rsidRDefault="00FB0591" w:rsidP="00FB0591">
            <w:pPr>
              <w:ind w:firstLine="0"/>
              <w:jc w:val="left"/>
              <w:rPr>
                <w:rFonts w:asciiTheme="minorBidi" w:hAnsiTheme="minorBidi"/>
                <w:color w:val="000000" w:themeColor="text1"/>
              </w:rPr>
            </w:pPr>
            <w:r w:rsidRPr="00FB0591">
              <w:rPr>
                <w:rFonts w:asciiTheme="minorBidi" w:hAnsiTheme="minorBidi"/>
                <w:color w:val="000000" w:themeColor="text1"/>
              </w:rPr>
              <w:t>Lower</w:t>
            </w:r>
          </w:p>
        </w:tc>
        <w:tc>
          <w:tcPr>
            <w:tcW w:w="1559" w:type="dxa"/>
          </w:tcPr>
          <w:p w14:paraId="2F69ED78" w14:textId="77777777" w:rsidR="00FB0591" w:rsidRPr="00FB0591" w:rsidRDefault="00FB0591" w:rsidP="00FB0591">
            <w:pPr>
              <w:ind w:firstLine="0"/>
              <w:jc w:val="left"/>
              <w:rPr>
                <w:rFonts w:asciiTheme="minorBidi" w:hAnsiTheme="minorBidi"/>
                <w:color w:val="000000" w:themeColor="text1"/>
              </w:rPr>
            </w:pPr>
            <w:r w:rsidRPr="00FB0591">
              <w:rPr>
                <w:rFonts w:asciiTheme="minorBidi" w:hAnsiTheme="minorBidi"/>
                <w:color w:val="000000" w:themeColor="text1"/>
              </w:rPr>
              <w:t>Dilution</w:t>
            </w:r>
          </w:p>
        </w:tc>
        <w:tc>
          <w:tcPr>
            <w:tcW w:w="1500" w:type="dxa"/>
          </w:tcPr>
          <w:p w14:paraId="0DC7DCC1" w14:textId="77777777" w:rsidR="00FB0591" w:rsidRPr="00FB0591" w:rsidRDefault="00FB0591" w:rsidP="00FB0591">
            <w:pPr>
              <w:ind w:firstLine="0"/>
              <w:jc w:val="left"/>
              <w:rPr>
                <w:rFonts w:asciiTheme="minorBidi" w:hAnsiTheme="minorBidi"/>
                <w:color w:val="000000" w:themeColor="text1"/>
              </w:rPr>
            </w:pPr>
            <w:r w:rsidRPr="00FB0591">
              <w:rPr>
                <w:rFonts w:asciiTheme="minorBidi" w:hAnsiTheme="minorBidi"/>
                <w:color w:val="000000" w:themeColor="text1"/>
              </w:rPr>
              <w:t>Leaching. Macropores?</w:t>
            </w:r>
          </w:p>
        </w:tc>
        <w:tc>
          <w:tcPr>
            <w:tcW w:w="2044" w:type="dxa"/>
          </w:tcPr>
          <w:p w14:paraId="476C8884" w14:textId="77777777" w:rsidR="00FB0591" w:rsidRPr="00FB0591" w:rsidRDefault="00FB0591" w:rsidP="00FB0591">
            <w:pPr>
              <w:ind w:firstLine="0"/>
              <w:jc w:val="left"/>
              <w:rPr>
                <w:rFonts w:asciiTheme="minorBidi" w:hAnsiTheme="minorBidi"/>
                <w:color w:val="000000" w:themeColor="text1"/>
              </w:rPr>
            </w:pPr>
            <w:r w:rsidRPr="00FB0591">
              <w:rPr>
                <w:rFonts w:asciiTheme="minorBidi" w:hAnsiTheme="minorBidi"/>
                <w:color w:val="000000" w:themeColor="text1"/>
              </w:rPr>
              <w:t>Mobile/highly immobile</w:t>
            </w:r>
          </w:p>
        </w:tc>
      </w:tr>
      <w:tr w:rsidR="00FB0591" w:rsidRPr="00FB0591" w14:paraId="3BE1D3D4" w14:textId="77777777" w:rsidTr="008F1D3D">
        <w:tc>
          <w:tcPr>
            <w:tcW w:w="1423" w:type="dxa"/>
            <w:tcBorders>
              <w:bottom w:val="single" w:sz="4" w:space="0" w:color="auto"/>
            </w:tcBorders>
          </w:tcPr>
          <w:p w14:paraId="7C7EABE9" w14:textId="77777777" w:rsidR="00FB0591" w:rsidRPr="00FB0591" w:rsidRDefault="00FB0591" w:rsidP="00FB0591">
            <w:pPr>
              <w:ind w:firstLine="0"/>
              <w:rPr>
                <w:rFonts w:asciiTheme="minorBidi" w:hAnsiTheme="minorBidi"/>
                <w:color w:val="000000" w:themeColor="text1"/>
              </w:rPr>
            </w:pPr>
            <w:r w:rsidRPr="00FB0591">
              <w:rPr>
                <w:rFonts w:asciiTheme="minorBidi" w:hAnsiTheme="minorBidi"/>
                <w:color w:val="000000" w:themeColor="text1"/>
              </w:rPr>
              <w:t>Group 4</w:t>
            </w:r>
            <w:r w:rsidRPr="00FB0591">
              <w:rPr>
                <w:rFonts w:asciiTheme="minorBidi" w:hAnsiTheme="minorBidi"/>
                <w:color w:val="000000" w:themeColor="text1"/>
                <w:vertAlign w:val="superscript"/>
              </w:rPr>
              <w:t>1</w:t>
            </w:r>
            <w:r w:rsidRPr="00FB0591">
              <w:rPr>
                <w:rFonts w:asciiTheme="minorBidi" w:hAnsiTheme="minorBidi"/>
                <w:color w:val="000000" w:themeColor="text1"/>
              </w:rPr>
              <w:t xml:space="preserve"> </w:t>
            </w:r>
          </w:p>
        </w:tc>
        <w:tc>
          <w:tcPr>
            <w:tcW w:w="1777" w:type="dxa"/>
            <w:tcBorders>
              <w:bottom w:val="single" w:sz="4" w:space="0" w:color="auto"/>
            </w:tcBorders>
          </w:tcPr>
          <w:p w14:paraId="2296153D" w14:textId="77777777" w:rsidR="00FB0591" w:rsidRPr="00FB0591" w:rsidRDefault="00FB0591" w:rsidP="00FB0591">
            <w:pPr>
              <w:ind w:firstLine="0"/>
              <w:rPr>
                <w:rFonts w:asciiTheme="minorBidi" w:hAnsiTheme="minorBidi"/>
                <w:color w:val="000000" w:themeColor="text1"/>
              </w:rPr>
            </w:pPr>
            <w:r w:rsidRPr="00FB0591">
              <w:rPr>
                <w:rFonts w:asciiTheme="minorBidi" w:hAnsiTheme="minorBidi"/>
                <w:color w:val="000000" w:themeColor="text1"/>
              </w:rPr>
              <w:t>Lower</w:t>
            </w:r>
          </w:p>
        </w:tc>
        <w:tc>
          <w:tcPr>
            <w:tcW w:w="1625" w:type="dxa"/>
            <w:tcBorders>
              <w:bottom w:val="single" w:sz="4" w:space="0" w:color="auto"/>
            </w:tcBorders>
          </w:tcPr>
          <w:p w14:paraId="72B987EB" w14:textId="77777777" w:rsidR="00FB0591" w:rsidRPr="00FB0591" w:rsidRDefault="00FB0591" w:rsidP="00FB0591">
            <w:pPr>
              <w:ind w:firstLine="0"/>
              <w:rPr>
                <w:rFonts w:asciiTheme="minorBidi" w:hAnsiTheme="minorBidi"/>
                <w:color w:val="000000" w:themeColor="text1"/>
              </w:rPr>
            </w:pPr>
            <w:r w:rsidRPr="00FB0591">
              <w:rPr>
                <w:rFonts w:asciiTheme="minorBidi" w:hAnsiTheme="minorBidi"/>
                <w:color w:val="000000" w:themeColor="text1"/>
              </w:rPr>
              <w:t>Lower</w:t>
            </w:r>
          </w:p>
        </w:tc>
        <w:tc>
          <w:tcPr>
            <w:tcW w:w="1559" w:type="dxa"/>
            <w:tcBorders>
              <w:bottom w:val="single" w:sz="4" w:space="0" w:color="auto"/>
            </w:tcBorders>
          </w:tcPr>
          <w:p w14:paraId="52A03C81" w14:textId="77777777" w:rsidR="00FB0591" w:rsidRPr="00FB0591" w:rsidRDefault="00FB0591" w:rsidP="00FB0591">
            <w:pPr>
              <w:ind w:firstLine="0"/>
              <w:rPr>
                <w:rFonts w:asciiTheme="minorBidi" w:hAnsiTheme="minorBidi"/>
                <w:color w:val="000000" w:themeColor="text1"/>
              </w:rPr>
            </w:pPr>
            <w:r w:rsidRPr="00FB0591">
              <w:rPr>
                <w:rFonts w:asciiTheme="minorBidi" w:hAnsiTheme="minorBidi"/>
                <w:color w:val="000000" w:themeColor="text1"/>
              </w:rPr>
              <w:t>Dilution</w:t>
            </w:r>
          </w:p>
        </w:tc>
        <w:tc>
          <w:tcPr>
            <w:tcW w:w="1500" w:type="dxa"/>
            <w:tcBorders>
              <w:bottom w:val="single" w:sz="4" w:space="0" w:color="auto"/>
            </w:tcBorders>
          </w:tcPr>
          <w:p w14:paraId="683DFDB3" w14:textId="77777777" w:rsidR="00FB0591" w:rsidRPr="00FB0591" w:rsidRDefault="00FB0591" w:rsidP="00FB0591">
            <w:pPr>
              <w:ind w:firstLine="0"/>
              <w:rPr>
                <w:rFonts w:asciiTheme="minorBidi" w:hAnsiTheme="minorBidi"/>
                <w:color w:val="000000" w:themeColor="text1"/>
              </w:rPr>
            </w:pPr>
            <w:r w:rsidRPr="00FB0591">
              <w:rPr>
                <w:rFonts w:asciiTheme="minorBidi" w:hAnsiTheme="minorBidi"/>
                <w:color w:val="000000" w:themeColor="text1"/>
              </w:rPr>
              <w:t>Dilution</w:t>
            </w:r>
          </w:p>
        </w:tc>
        <w:tc>
          <w:tcPr>
            <w:tcW w:w="2044" w:type="dxa"/>
            <w:tcBorders>
              <w:bottom w:val="single" w:sz="4" w:space="0" w:color="auto"/>
            </w:tcBorders>
          </w:tcPr>
          <w:p w14:paraId="2D3A97E4" w14:textId="77777777" w:rsidR="00FB0591" w:rsidRPr="00FB0591" w:rsidRDefault="00FB0591" w:rsidP="00FB0591">
            <w:pPr>
              <w:ind w:firstLine="0"/>
              <w:rPr>
                <w:rFonts w:asciiTheme="minorBidi" w:hAnsiTheme="minorBidi"/>
                <w:color w:val="000000" w:themeColor="text1"/>
              </w:rPr>
            </w:pPr>
            <w:r w:rsidRPr="00FB0591">
              <w:rPr>
                <w:rFonts w:asciiTheme="minorBidi" w:hAnsiTheme="minorBidi"/>
                <w:color w:val="000000" w:themeColor="text1"/>
              </w:rPr>
              <w:t>Mobile/highly immobile</w:t>
            </w:r>
          </w:p>
        </w:tc>
      </w:tr>
    </w:tbl>
    <w:p w14:paraId="53766303" w14:textId="27B840C8" w:rsidR="00B33B06" w:rsidRPr="00C71CA5" w:rsidRDefault="00FB0591" w:rsidP="00C71CA5">
      <w:pPr>
        <w:ind w:firstLine="0"/>
        <w:rPr>
          <w:kern w:val="2"/>
          <w14:ligatures w14:val="standardContextual"/>
        </w:rPr>
      </w:pPr>
      <w:r w:rsidRPr="00FB0591">
        <w:rPr>
          <w:kern w:val="2"/>
          <w:vertAlign w:val="superscript"/>
          <w14:ligatures w14:val="standardContextual"/>
        </w:rPr>
        <w:t>1</w:t>
      </w:r>
      <w:r w:rsidRPr="00FB0591">
        <w:rPr>
          <w:kern w:val="2"/>
          <w14:ligatures w14:val="standardContextual"/>
        </w:rPr>
        <w:t xml:space="preserve"> </w:t>
      </w:r>
      <w:r w:rsidRPr="00FB0591">
        <w:rPr>
          <w:rFonts w:asciiTheme="minorBidi" w:hAnsiTheme="minorBidi"/>
          <w:i/>
          <w:iCs/>
          <w:color w:val="000000" w:themeColor="text1"/>
          <w:kern w:val="2"/>
          <w14:ligatures w14:val="standardContextual"/>
        </w:rPr>
        <w:t>subgroup of 3</w:t>
      </w:r>
      <w:r w:rsidRPr="00FB0591">
        <w:rPr>
          <w:rFonts w:asciiTheme="minorBidi" w:hAnsiTheme="minorBidi"/>
          <w:i/>
          <w:iCs/>
          <w:color w:val="000000" w:themeColor="text1"/>
          <w:kern w:val="2"/>
          <w:vertAlign w:val="superscript"/>
          <w14:ligatures w14:val="standardContextual"/>
        </w:rPr>
        <w:t>rd</w:t>
      </w:r>
      <w:r w:rsidRPr="00FB0591">
        <w:rPr>
          <w:rFonts w:asciiTheme="minorBidi" w:hAnsiTheme="minorBidi"/>
          <w:i/>
          <w:iCs/>
          <w:color w:val="000000" w:themeColor="text1"/>
          <w:kern w:val="2"/>
          <w14:ligatures w14:val="standardContextual"/>
        </w:rPr>
        <w:t xml:space="preserve"> group</w:t>
      </w:r>
    </w:p>
    <w:p w14:paraId="7FC14F04" w14:textId="77777777" w:rsidR="00B33B06" w:rsidRDefault="00B33B06" w:rsidP="00B33B06">
      <w:pPr>
        <w:pStyle w:val="2"/>
      </w:pPr>
      <w:r>
        <w:t>Appendix C- discussion</w:t>
      </w:r>
    </w:p>
    <w:p w14:paraId="36013FFE" w14:textId="77777777" w:rsidR="00B33B06" w:rsidRPr="002843A6" w:rsidRDefault="00B33B06" w:rsidP="00B33B06">
      <w:pPr>
        <w:pStyle w:val="3"/>
      </w:pPr>
      <w:r>
        <w:t>C.1 groundwater and subsurface water concentrations</w:t>
      </w:r>
    </w:p>
    <w:p w14:paraId="6900D0B5" w14:textId="77777777" w:rsidR="00B33B06" w:rsidRDefault="00B33B06" w:rsidP="00B33B06">
      <w:pPr>
        <w:ind w:firstLine="0"/>
        <w:rPr>
          <w:rFonts w:asciiTheme="minorBidi" w:hAnsiTheme="minorBidi"/>
          <w:color w:val="000000" w:themeColor="text1"/>
        </w:rPr>
      </w:pPr>
    </w:p>
    <w:p w14:paraId="5F539CFF" w14:textId="18ACB486" w:rsidR="00B33B06" w:rsidRDefault="00C25163" w:rsidP="00B33B06">
      <w:pPr>
        <w:keepNext/>
        <w:ind w:left="-426"/>
      </w:pPr>
      <w:r>
        <w:rPr>
          <w:noProof/>
        </w:rPr>
        <w:drawing>
          <wp:inline distT="0" distB="0" distL="0" distR="0" wp14:anchorId="15B6B3C2" wp14:editId="055FBA1E">
            <wp:extent cx="5448855" cy="3413760"/>
            <wp:effectExtent l="0" t="0" r="0" b="0"/>
            <wp:docPr id="1971434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65972" cy="3424484"/>
                    </a:xfrm>
                    <a:prstGeom prst="rect">
                      <a:avLst/>
                    </a:prstGeom>
                    <a:noFill/>
                  </pic:spPr>
                </pic:pic>
              </a:graphicData>
            </a:graphic>
          </wp:inline>
        </w:drawing>
      </w:r>
    </w:p>
    <w:p w14:paraId="25BADC66" w14:textId="747C0362" w:rsidR="00B33B06" w:rsidRDefault="00B33B06" w:rsidP="00B33B06">
      <w:pPr>
        <w:pStyle w:val="a4"/>
        <w:spacing w:line="360" w:lineRule="auto"/>
        <w:rPr>
          <w:rFonts w:asciiTheme="minorBidi" w:hAnsiTheme="minorBidi"/>
          <w:color w:val="000000" w:themeColor="text1"/>
          <w:sz w:val="22"/>
          <w:szCs w:val="22"/>
        </w:rPr>
      </w:pPr>
      <w:r w:rsidRPr="009131B7">
        <w:rPr>
          <w:rFonts w:asciiTheme="minorBidi" w:hAnsiTheme="minorBidi"/>
          <w:b/>
          <w:bCs/>
          <w:i w:val="0"/>
          <w:iCs w:val="0"/>
          <w:color w:val="000000" w:themeColor="text1"/>
          <w:sz w:val="22"/>
          <w:szCs w:val="22"/>
        </w:rPr>
        <w:t xml:space="preserve">Figure </w:t>
      </w:r>
      <w:r>
        <w:rPr>
          <w:rFonts w:asciiTheme="minorBidi" w:hAnsiTheme="minorBidi"/>
          <w:b/>
          <w:bCs/>
          <w:i w:val="0"/>
          <w:iCs w:val="0"/>
          <w:color w:val="000000" w:themeColor="text1"/>
          <w:sz w:val="22"/>
          <w:szCs w:val="22"/>
        </w:rPr>
        <w:t>S</w:t>
      </w:r>
      <w:r w:rsidR="0079634A">
        <w:rPr>
          <w:rFonts w:asciiTheme="minorBidi" w:hAnsiTheme="minorBidi"/>
          <w:b/>
          <w:bCs/>
          <w:i w:val="0"/>
          <w:iCs w:val="0"/>
          <w:color w:val="000000" w:themeColor="text1"/>
          <w:sz w:val="22"/>
          <w:szCs w:val="22"/>
        </w:rPr>
        <w:t>7</w:t>
      </w:r>
      <w:r w:rsidRPr="009131B7">
        <w:rPr>
          <w:rFonts w:asciiTheme="minorBidi" w:hAnsiTheme="minorBidi"/>
          <w:b/>
          <w:bCs/>
          <w:i w:val="0"/>
          <w:iCs w:val="0"/>
          <w:color w:val="000000" w:themeColor="text1"/>
          <w:sz w:val="22"/>
          <w:szCs w:val="22"/>
        </w:rPr>
        <w:t>:</w:t>
      </w:r>
      <w:r>
        <w:rPr>
          <w:rFonts w:asciiTheme="minorBidi" w:hAnsiTheme="minorBidi"/>
          <w:b/>
          <w:bCs/>
          <w:i w:val="0"/>
          <w:iCs w:val="0"/>
          <w:color w:val="000000" w:themeColor="text1"/>
          <w:sz w:val="22"/>
          <w:szCs w:val="22"/>
        </w:rPr>
        <w:t xml:space="preserve"> </w:t>
      </w:r>
      <w:r>
        <w:rPr>
          <w:rFonts w:asciiTheme="minorBidi" w:hAnsiTheme="minorBidi"/>
          <w:color w:val="000000" w:themeColor="text1"/>
          <w:sz w:val="22"/>
          <w:szCs w:val="22"/>
        </w:rPr>
        <w:t>Bar plots of</w:t>
      </w:r>
      <w:r w:rsidRPr="00415040">
        <w:rPr>
          <w:rFonts w:asciiTheme="minorBidi" w:hAnsiTheme="minorBidi"/>
          <w:color w:val="000000" w:themeColor="text1"/>
          <w:sz w:val="22"/>
          <w:szCs w:val="22"/>
        </w:rPr>
        <w:t xml:space="preserve"> R</w:t>
      </w:r>
      <w:r w:rsidRPr="00415040">
        <w:rPr>
          <w:rFonts w:asciiTheme="minorBidi" w:hAnsiTheme="minorBidi"/>
          <w:color w:val="000000" w:themeColor="text1"/>
          <w:sz w:val="22"/>
          <w:szCs w:val="22"/>
          <w:vertAlign w:val="superscript"/>
        </w:rPr>
        <w:t>2</w:t>
      </w:r>
      <w:r w:rsidRPr="00415040">
        <w:rPr>
          <w:rFonts w:asciiTheme="minorBidi" w:hAnsiTheme="minorBidi"/>
          <w:color w:val="000000" w:themeColor="text1"/>
          <w:sz w:val="22"/>
          <w:szCs w:val="22"/>
        </w:rPr>
        <w:t xml:space="preserve"> values</w:t>
      </w:r>
      <w:r>
        <w:rPr>
          <w:rFonts w:asciiTheme="minorBidi" w:hAnsiTheme="minorBidi"/>
          <w:color w:val="000000" w:themeColor="text1"/>
          <w:sz w:val="22"/>
          <w:szCs w:val="22"/>
        </w:rPr>
        <w:t xml:space="preserve"> for linear accepted</w:t>
      </w:r>
      <w:r w:rsidRPr="00415040">
        <w:rPr>
          <w:rFonts w:asciiTheme="minorBidi" w:hAnsiTheme="minorBidi"/>
          <w:color w:val="000000" w:themeColor="text1"/>
          <w:sz w:val="22"/>
          <w:szCs w:val="22"/>
        </w:rPr>
        <w:t xml:space="preserve"> </w:t>
      </w:r>
      <w:r>
        <w:rPr>
          <w:rFonts w:asciiTheme="minorBidi" w:hAnsiTheme="minorBidi"/>
          <w:color w:val="000000" w:themeColor="text1"/>
          <w:sz w:val="22"/>
          <w:szCs w:val="22"/>
        </w:rPr>
        <w:t xml:space="preserve">in plots of all compounds in two locations against </w:t>
      </w:r>
      <w:proofErr w:type="spellStart"/>
      <w:r>
        <w:rPr>
          <w:rFonts w:asciiTheme="minorBidi" w:hAnsiTheme="minorBidi"/>
          <w:color w:val="000000" w:themeColor="text1"/>
          <w:sz w:val="22"/>
          <w:szCs w:val="22"/>
        </w:rPr>
        <w:t>eachother</w:t>
      </w:r>
      <w:proofErr w:type="spellEnd"/>
      <w:r>
        <w:rPr>
          <w:rFonts w:asciiTheme="minorBidi" w:hAnsiTheme="minorBidi"/>
          <w:color w:val="000000" w:themeColor="text1"/>
          <w:sz w:val="22"/>
          <w:szCs w:val="22"/>
        </w:rPr>
        <w:t xml:space="preserve">. </w:t>
      </w:r>
      <w:r w:rsidRPr="00042F7B">
        <w:rPr>
          <w:rFonts w:asciiTheme="minorBidi" w:hAnsiTheme="minorBidi"/>
          <w:color w:val="000000" w:themeColor="text1"/>
          <w:sz w:val="22"/>
          <w:szCs w:val="22"/>
        </w:rPr>
        <w:t>R</w:t>
      </w:r>
      <w:r>
        <w:rPr>
          <w:rFonts w:asciiTheme="minorBidi" w:hAnsiTheme="minorBidi"/>
          <w:color w:val="000000" w:themeColor="text1"/>
          <w:sz w:val="22"/>
          <w:szCs w:val="22"/>
          <w:vertAlign w:val="superscript"/>
        </w:rPr>
        <w:t>2</w:t>
      </w:r>
      <w:r>
        <w:rPr>
          <w:rFonts w:asciiTheme="minorBidi" w:hAnsiTheme="minorBidi"/>
          <w:color w:val="000000" w:themeColor="text1"/>
          <w:sz w:val="22"/>
          <w:szCs w:val="22"/>
        </w:rPr>
        <w:t xml:space="preserve"> is for linear accepted p</w:t>
      </w:r>
      <w:r w:rsidRPr="00042F7B">
        <w:rPr>
          <w:rFonts w:asciiTheme="minorBidi" w:hAnsiTheme="minorBidi"/>
          <w:color w:val="000000" w:themeColor="text1"/>
          <w:sz w:val="22"/>
          <w:szCs w:val="22"/>
        </w:rPr>
        <w:t>lotting</w:t>
      </w:r>
      <w:r>
        <w:rPr>
          <w:rFonts w:asciiTheme="minorBidi" w:hAnsiTheme="minorBidi"/>
          <w:color w:val="000000" w:themeColor="text1"/>
          <w:sz w:val="22"/>
          <w:szCs w:val="22"/>
        </w:rPr>
        <w:t xml:space="preserve"> </w:t>
      </w:r>
      <w:r w:rsidRPr="00415040">
        <w:rPr>
          <w:rFonts w:asciiTheme="minorBidi" w:hAnsiTheme="minorBidi"/>
          <w:color w:val="000000" w:themeColor="text1"/>
          <w:sz w:val="22"/>
          <w:szCs w:val="22"/>
        </w:rPr>
        <w:t>(top to bottom): SP2,</w:t>
      </w:r>
      <w:r>
        <w:rPr>
          <w:rFonts w:asciiTheme="minorBidi" w:hAnsiTheme="minorBidi"/>
          <w:color w:val="000000" w:themeColor="text1"/>
          <w:sz w:val="22"/>
          <w:szCs w:val="22"/>
        </w:rPr>
        <w:t xml:space="preserve"> </w:t>
      </w:r>
      <w:r w:rsidR="00C25163">
        <w:rPr>
          <w:rFonts w:asciiTheme="minorBidi" w:hAnsiTheme="minorBidi"/>
          <w:color w:val="000000" w:themeColor="text1"/>
          <w:sz w:val="22"/>
          <w:szCs w:val="22"/>
        </w:rPr>
        <w:lastRenderedPageBreak/>
        <w:t>Second W</w:t>
      </w:r>
      <w:r w:rsidRPr="00415040">
        <w:rPr>
          <w:rFonts w:asciiTheme="minorBidi" w:hAnsiTheme="minorBidi"/>
          <w:color w:val="000000" w:themeColor="text1"/>
          <w:sz w:val="22"/>
          <w:szCs w:val="22"/>
        </w:rPr>
        <w:t>M,</w:t>
      </w:r>
      <w:r>
        <w:rPr>
          <w:rFonts w:asciiTheme="minorBidi" w:hAnsiTheme="minorBidi"/>
          <w:color w:val="000000" w:themeColor="text1"/>
          <w:sz w:val="22"/>
          <w:szCs w:val="22"/>
        </w:rPr>
        <w:t xml:space="preserve"> </w:t>
      </w:r>
      <w:r w:rsidRPr="00415040">
        <w:rPr>
          <w:rFonts w:asciiTheme="minorBidi" w:hAnsiTheme="minorBidi"/>
          <w:color w:val="000000" w:themeColor="text1"/>
          <w:sz w:val="22"/>
          <w:szCs w:val="22"/>
        </w:rPr>
        <w:t>WM against each measurement in groundwater (left</w:t>
      </w:r>
      <w:r>
        <w:rPr>
          <w:rFonts w:asciiTheme="minorBidi" w:hAnsiTheme="minorBidi"/>
          <w:color w:val="000000" w:themeColor="text1"/>
          <w:sz w:val="22"/>
          <w:szCs w:val="22"/>
        </w:rPr>
        <w:t xml:space="preserve"> column</w:t>
      </w:r>
      <w:r w:rsidRPr="00415040">
        <w:rPr>
          <w:rFonts w:asciiTheme="minorBidi" w:hAnsiTheme="minorBidi"/>
          <w:color w:val="000000" w:themeColor="text1"/>
          <w:sz w:val="22"/>
          <w:szCs w:val="22"/>
        </w:rPr>
        <w:t>) and subsurface water</w:t>
      </w:r>
      <w:r>
        <w:rPr>
          <w:rFonts w:asciiTheme="minorBidi" w:hAnsiTheme="minorBidi"/>
          <w:color w:val="000000" w:themeColor="text1"/>
          <w:sz w:val="22"/>
          <w:szCs w:val="22"/>
        </w:rPr>
        <w:t xml:space="preserve"> (right column)</w:t>
      </w:r>
      <w:r w:rsidRPr="00415040">
        <w:rPr>
          <w:rFonts w:asciiTheme="minorBidi" w:hAnsiTheme="minorBidi"/>
          <w:color w:val="000000" w:themeColor="text1"/>
          <w:sz w:val="22"/>
          <w:szCs w:val="22"/>
        </w:rPr>
        <w:t>.</w:t>
      </w:r>
      <w:r>
        <w:rPr>
          <w:rFonts w:asciiTheme="minorBidi" w:hAnsiTheme="minorBidi"/>
          <w:color w:val="000000" w:themeColor="text1"/>
          <w:sz w:val="22"/>
          <w:szCs w:val="22"/>
        </w:rPr>
        <w:t xml:space="preserve"> </w:t>
      </w:r>
      <w:r w:rsidRPr="00415040">
        <w:rPr>
          <w:rFonts w:asciiTheme="minorBidi" w:hAnsiTheme="minorBidi"/>
          <w:color w:val="000000" w:themeColor="text1"/>
          <w:sz w:val="22"/>
          <w:szCs w:val="22"/>
        </w:rPr>
        <w:t xml:space="preserve">The closest in time </w:t>
      </w:r>
      <w:r>
        <w:rPr>
          <w:rFonts w:asciiTheme="minorBidi" w:hAnsiTheme="minorBidi"/>
          <w:color w:val="000000" w:themeColor="text1"/>
          <w:sz w:val="22"/>
          <w:szCs w:val="22"/>
        </w:rPr>
        <w:t xml:space="preserve">and distance </w:t>
      </w:r>
      <w:r w:rsidRPr="00415040">
        <w:rPr>
          <w:rFonts w:asciiTheme="minorBidi" w:hAnsiTheme="minorBidi"/>
          <w:color w:val="000000" w:themeColor="text1"/>
          <w:sz w:val="22"/>
          <w:szCs w:val="22"/>
        </w:rPr>
        <w:t>the measurement, the higher R</w:t>
      </w:r>
      <w:r w:rsidRPr="007939C3">
        <w:rPr>
          <w:rFonts w:asciiTheme="minorBidi" w:hAnsiTheme="minorBidi"/>
          <w:color w:val="000000" w:themeColor="text1"/>
          <w:sz w:val="22"/>
          <w:szCs w:val="22"/>
          <w:vertAlign w:val="superscript"/>
        </w:rPr>
        <w:t>2</w:t>
      </w:r>
      <w:r w:rsidRPr="00415040">
        <w:rPr>
          <w:rFonts w:asciiTheme="minorBidi" w:hAnsiTheme="minorBidi"/>
          <w:color w:val="000000" w:themeColor="text1"/>
          <w:sz w:val="22"/>
          <w:szCs w:val="22"/>
        </w:rPr>
        <w:t xml:space="preserve"> are. For example: </w:t>
      </w:r>
      <w:r>
        <w:rPr>
          <w:rFonts w:asciiTheme="minorBidi" w:hAnsiTheme="minorBidi"/>
          <w:color w:val="000000" w:themeColor="text1"/>
          <w:sz w:val="22"/>
          <w:szCs w:val="22"/>
        </w:rPr>
        <w:t>lowest R</w:t>
      </w:r>
      <w:r>
        <w:rPr>
          <w:rFonts w:asciiTheme="minorBidi" w:hAnsiTheme="minorBidi"/>
          <w:color w:val="000000" w:themeColor="text1"/>
          <w:sz w:val="22"/>
          <w:szCs w:val="22"/>
          <w:vertAlign w:val="superscript"/>
        </w:rPr>
        <w:t>2</w:t>
      </w:r>
      <w:r>
        <w:rPr>
          <w:rFonts w:asciiTheme="minorBidi" w:hAnsiTheme="minorBidi"/>
          <w:color w:val="000000" w:themeColor="text1"/>
          <w:sz w:val="22"/>
          <w:szCs w:val="22"/>
        </w:rPr>
        <w:t xml:space="preserve"> was accepted for </w:t>
      </w:r>
      <w:r w:rsidR="00C25163">
        <w:rPr>
          <w:rFonts w:asciiTheme="minorBidi" w:hAnsiTheme="minorBidi"/>
          <w:color w:val="000000" w:themeColor="text1"/>
          <w:sz w:val="22"/>
          <w:szCs w:val="22"/>
        </w:rPr>
        <w:t xml:space="preserve">Second </w:t>
      </w:r>
      <w:r>
        <w:rPr>
          <w:rFonts w:asciiTheme="minorBidi" w:hAnsiTheme="minorBidi"/>
          <w:color w:val="000000" w:themeColor="text1"/>
          <w:sz w:val="22"/>
          <w:szCs w:val="22"/>
        </w:rPr>
        <w:t>WM against 1</w:t>
      </w:r>
      <w:r w:rsidRPr="00C75D34">
        <w:rPr>
          <w:rFonts w:asciiTheme="minorBidi" w:hAnsiTheme="minorBidi"/>
          <w:color w:val="000000" w:themeColor="text1"/>
          <w:sz w:val="22"/>
          <w:szCs w:val="22"/>
          <w:vertAlign w:val="superscript"/>
        </w:rPr>
        <w:t>st</w:t>
      </w:r>
      <w:r>
        <w:rPr>
          <w:rFonts w:asciiTheme="minorBidi" w:hAnsiTheme="minorBidi"/>
          <w:color w:val="000000" w:themeColor="text1"/>
          <w:sz w:val="22"/>
          <w:szCs w:val="22"/>
        </w:rPr>
        <w:t xml:space="preserve"> data in groundwater time series. </w:t>
      </w:r>
      <w:r w:rsidRPr="00415040">
        <w:rPr>
          <w:rFonts w:asciiTheme="minorBidi" w:hAnsiTheme="minorBidi"/>
          <w:color w:val="000000" w:themeColor="text1"/>
          <w:sz w:val="22"/>
          <w:szCs w:val="22"/>
        </w:rPr>
        <w:t xml:space="preserve">Highest </w:t>
      </w:r>
      <w:r>
        <w:rPr>
          <w:rFonts w:asciiTheme="minorBidi" w:hAnsiTheme="minorBidi"/>
          <w:color w:val="000000" w:themeColor="text1"/>
          <w:sz w:val="22"/>
          <w:szCs w:val="22"/>
        </w:rPr>
        <w:t>R</w:t>
      </w:r>
      <w:r>
        <w:rPr>
          <w:rFonts w:asciiTheme="minorBidi" w:hAnsiTheme="minorBidi"/>
          <w:color w:val="000000" w:themeColor="text1"/>
          <w:sz w:val="22"/>
          <w:szCs w:val="22"/>
          <w:vertAlign w:val="superscript"/>
        </w:rPr>
        <w:t>2</w:t>
      </w:r>
      <w:r>
        <w:rPr>
          <w:rFonts w:asciiTheme="minorBidi" w:hAnsiTheme="minorBidi"/>
          <w:color w:val="000000" w:themeColor="text1"/>
          <w:sz w:val="22"/>
          <w:szCs w:val="22"/>
        </w:rPr>
        <w:t xml:space="preserve"> (0.66) was accepted for WM against SP2 4</w:t>
      </w:r>
      <w:r w:rsidRPr="0042779D">
        <w:rPr>
          <w:rFonts w:asciiTheme="minorBidi" w:hAnsiTheme="minorBidi"/>
          <w:color w:val="000000" w:themeColor="text1"/>
          <w:sz w:val="22"/>
          <w:szCs w:val="22"/>
          <w:vertAlign w:val="superscript"/>
        </w:rPr>
        <w:t>th</w:t>
      </w:r>
      <w:r>
        <w:rPr>
          <w:rFonts w:asciiTheme="minorBidi" w:hAnsiTheme="minorBidi"/>
          <w:color w:val="000000" w:themeColor="text1"/>
          <w:sz w:val="22"/>
          <w:szCs w:val="22"/>
        </w:rPr>
        <w:t xml:space="preserve"> sample in the time series. Highest values stand for SP2 series against WM (right bottom). WM was taken from manhole (subsurface related) at the last day of subsurface time series (sample SP2-7), 128 m from pipe outlet. This supports the groundwater and subsurface water to be distinct </w:t>
      </w:r>
      <w:proofErr w:type="spellStart"/>
      <w:r>
        <w:rPr>
          <w:rFonts w:asciiTheme="minorBidi" w:hAnsiTheme="minorBidi"/>
          <w:color w:val="000000" w:themeColor="text1"/>
          <w:sz w:val="22"/>
          <w:szCs w:val="22"/>
        </w:rPr>
        <w:t>flowpaths</w:t>
      </w:r>
      <w:proofErr w:type="spellEnd"/>
      <w:r>
        <w:rPr>
          <w:rFonts w:asciiTheme="minorBidi" w:hAnsiTheme="minorBidi"/>
          <w:color w:val="000000" w:themeColor="text1"/>
          <w:sz w:val="22"/>
          <w:szCs w:val="22"/>
        </w:rPr>
        <w:t>.</w:t>
      </w:r>
    </w:p>
    <w:p w14:paraId="0CA5EEE7" w14:textId="77777777" w:rsidR="00B33B06" w:rsidRDefault="00B33B06" w:rsidP="00B33B06"/>
    <w:p w14:paraId="54CAD016" w14:textId="77777777" w:rsidR="00B33B06" w:rsidRDefault="00B33B06" w:rsidP="00B33B06"/>
    <w:p w14:paraId="039DB05E" w14:textId="77777777" w:rsidR="00B33B06" w:rsidRDefault="00B33B06" w:rsidP="00B33B06"/>
    <w:p w14:paraId="5383A77E" w14:textId="77777777" w:rsidR="00B33B06" w:rsidRDefault="00B33B06" w:rsidP="00B33B06"/>
    <w:p w14:paraId="7CBD6017" w14:textId="77777777" w:rsidR="00B33B06" w:rsidRDefault="00B33B06" w:rsidP="00B33B06"/>
    <w:p w14:paraId="081C51F6" w14:textId="77777777" w:rsidR="00B33B06" w:rsidRPr="00DC3EB9" w:rsidRDefault="00B33B06" w:rsidP="00B33B06">
      <w:pPr>
        <w:pStyle w:val="3"/>
      </w:pPr>
      <w:r>
        <w:t>C.2 patterns in groundwater and subsurface time series</w:t>
      </w:r>
    </w:p>
    <w:p w14:paraId="41810ABB" w14:textId="77777777" w:rsidR="00B33B06" w:rsidRDefault="00B33B06" w:rsidP="00B33B06">
      <w:pPr>
        <w:keepNext/>
        <w:ind w:left="-1560"/>
      </w:pPr>
      <w:r>
        <w:rPr>
          <w:noProof/>
        </w:rPr>
        <w:drawing>
          <wp:inline distT="0" distB="0" distL="0" distR="0" wp14:anchorId="62AF246D" wp14:editId="245717EE">
            <wp:extent cx="6544945" cy="3684681"/>
            <wp:effectExtent l="0" t="0" r="8255" b="0"/>
            <wp:docPr id="575445906"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57041" cy="3691491"/>
                    </a:xfrm>
                    <a:prstGeom prst="rect">
                      <a:avLst/>
                    </a:prstGeom>
                    <a:noFill/>
                  </pic:spPr>
                </pic:pic>
              </a:graphicData>
            </a:graphic>
          </wp:inline>
        </w:drawing>
      </w:r>
    </w:p>
    <w:p w14:paraId="0E8582E6" w14:textId="52E57382" w:rsidR="00B33B06" w:rsidRPr="00C63DCB" w:rsidRDefault="00B33B06" w:rsidP="00B33B06">
      <w:pPr>
        <w:pStyle w:val="a4"/>
        <w:spacing w:line="360" w:lineRule="auto"/>
        <w:rPr>
          <w:rFonts w:asciiTheme="minorBidi" w:hAnsiTheme="minorBidi"/>
          <w:b/>
          <w:bCs/>
          <w:color w:val="000000" w:themeColor="text1"/>
          <w:sz w:val="24"/>
          <w:szCs w:val="24"/>
          <w:rtl/>
        </w:rPr>
      </w:pPr>
      <w:r w:rsidRPr="00CE222D">
        <w:rPr>
          <w:rFonts w:asciiTheme="minorBidi" w:hAnsiTheme="minorBidi"/>
          <w:b/>
          <w:bCs/>
          <w:i w:val="0"/>
          <w:iCs w:val="0"/>
          <w:color w:val="000000" w:themeColor="text1"/>
          <w:sz w:val="22"/>
          <w:szCs w:val="22"/>
        </w:rPr>
        <w:t xml:space="preserve">Figure </w:t>
      </w:r>
      <w:r>
        <w:rPr>
          <w:rFonts w:asciiTheme="minorBidi" w:hAnsiTheme="minorBidi"/>
          <w:b/>
          <w:bCs/>
          <w:i w:val="0"/>
          <w:iCs w:val="0"/>
          <w:color w:val="000000" w:themeColor="text1"/>
          <w:sz w:val="22"/>
          <w:szCs w:val="22"/>
        </w:rPr>
        <w:t>S</w:t>
      </w:r>
      <w:r w:rsidR="0079634A">
        <w:rPr>
          <w:rFonts w:asciiTheme="minorBidi" w:hAnsiTheme="minorBidi"/>
          <w:b/>
          <w:bCs/>
          <w:i w:val="0"/>
          <w:iCs w:val="0"/>
          <w:color w:val="000000" w:themeColor="text1"/>
          <w:sz w:val="22"/>
          <w:szCs w:val="22"/>
        </w:rPr>
        <w:t>8</w:t>
      </w:r>
      <w:r w:rsidRPr="00CE222D">
        <w:rPr>
          <w:rFonts w:asciiTheme="minorBidi" w:hAnsiTheme="minorBidi"/>
          <w:b/>
          <w:bCs/>
          <w:i w:val="0"/>
          <w:iCs w:val="0"/>
          <w:color w:val="000000" w:themeColor="text1"/>
          <w:sz w:val="22"/>
          <w:szCs w:val="22"/>
        </w:rPr>
        <w:t>:</w:t>
      </w:r>
      <w:r>
        <w:rPr>
          <w:rFonts w:asciiTheme="minorBidi" w:hAnsiTheme="minorBidi"/>
          <w:color w:val="000000" w:themeColor="text1"/>
          <w:sz w:val="24"/>
          <w:szCs w:val="24"/>
        </w:rPr>
        <w:t xml:space="preserve"> </w:t>
      </w:r>
      <w:r w:rsidRPr="00C63DCB">
        <w:rPr>
          <w:rFonts w:asciiTheme="minorBidi" w:hAnsiTheme="minorBidi"/>
          <w:color w:val="000000" w:themeColor="text1"/>
          <w:sz w:val="24"/>
          <w:szCs w:val="24"/>
        </w:rPr>
        <w:t>Time series of the several 1</w:t>
      </w:r>
      <w:r w:rsidRPr="00C63DCB">
        <w:rPr>
          <w:rFonts w:asciiTheme="minorBidi" w:hAnsiTheme="minorBidi"/>
          <w:color w:val="000000" w:themeColor="text1"/>
          <w:sz w:val="24"/>
          <w:szCs w:val="24"/>
          <w:vertAlign w:val="superscript"/>
        </w:rPr>
        <w:t>st</w:t>
      </w:r>
      <w:r w:rsidRPr="00C63DCB">
        <w:rPr>
          <w:rFonts w:asciiTheme="minorBidi" w:hAnsiTheme="minorBidi"/>
          <w:color w:val="000000" w:themeColor="text1"/>
          <w:sz w:val="24"/>
          <w:szCs w:val="24"/>
        </w:rPr>
        <w:t xml:space="preserve"> group compounds detected in groundwater in West shallow piezometer (</w:t>
      </w:r>
      <w:r>
        <w:rPr>
          <w:rFonts w:asciiTheme="minorBidi" w:hAnsiTheme="minorBidi"/>
          <w:color w:val="000000" w:themeColor="text1"/>
          <w:sz w:val="24"/>
          <w:szCs w:val="24"/>
        </w:rPr>
        <w:t xml:space="preserve">23 </w:t>
      </w:r>
      <w:r w:rsidRPr="00C63DCB">
        <w:rPr>
          <w:rFonts w:asciiTheme="minorBidi" w:hAnsiTheme="minorBidi"/>
          <w:color w:val="000000" w:themeColor="text1"/>
          <w:sz w:val="24"/>
          <w:szCs w:val="24"/>
        </w:rPr>
        <w:t>Jan</w:t>
      </w:r>
      <w:r>
        <w:rPr>
          <w:rFonts w:asciiTheme="minorBidi" w:hAnsiTheme="minorBidi"/>
          <w:color w:val="000000" w:themeColor="text1"/>
          <w:sz w:val="24"/>
          <w:szCs w:val="24"/>
        </w:rPr>
        <w:t>-3 Feb</w:t>
      </w:r>
      <w:r w:rsidRPr="00C63DCB">
        <w:rPr>
          <w:rFonts w:asciiTheme="minorBidi" w:hAnsiTheme="minorBidi"/>
          <w:color w:val="000000" w:themeColor="text1"/>
          <w:sz w:val="24"/>
          <w:szCs w:val="24"/>
        </w:rPr>
        <w:t xml:space="preserve"> 2022). Lamotrigine and pendimethalin include also subsurface time series (</w:t>
      </w:r>
      <w:r>
        <w:rPr>
          <w:rFonts w:asciiTheme="minorBidi" w:hAnsiTheme="minorBidi"/>
          <w:color w:val="000000" w:themeColor="text1"/>
          <w:sz w:val="24"/>
          <w:szCs w:val="24"/>
        </w:rPr>
        <w:t xml:space="preserve">22-27 </w:t>
      </w:r>
      <w:r w:rsidRPr="00C63DCB">
        <w:rPr>
          <w:rFonts w:asciiTheme="minorBidi" w:hAnsiTheme="minorBidi"/>
          <w:color w:val="000000" w:themeColor="text1"/>
          <w:sz w:val="24"/>
          <w:szCs w:val="24"/>
        </w:rPr>
        <w:t>Feb 2022)</w:t>
      </w:r>
      <w:r>
        <w:rPr>
          <w:rFonts w:asciiTheme="minorBidi" w:hAnsiTheme="minorBidi"/>
          <w:color w:val="000000" w:themeColor="text1"/>
          <w:sz w:val="24"/>
          <w:szCs w:val="24"/>
        </w:rPr>
        <w:t xml:space="preserve"> that present similar pattern</w:t>
      </w:r>
      <w:r w:rsidRPr="00C63DCB">
        <w:rPr>
          <w:rFonts w:asciiTheme="minorBidi" w:hAnsiTheme="minorBidi"/>
          <w:color w:val="000000" w:themeColor="text1"/>
          <w:sz w:val="24"/>
          <w:szCs w:val="24"/>
        </w:rPr>
        <w:t xml:space="preserve">. Concentrations are given in </w:t>
      </w:r>
      <w:r>
        <w:rPr>
          <w:rFonts w:asciiTheme="minorBidi" w:hAnsiTheme="minorBidi"/>
          <w:color w:val="000000" w:themeColor="text1"/>
          <w:sz w:val="24"/>
          <w:szCs w:val="24"/>
        </w:rPr>
        <w:t xml:space="preserve">dark blue </w:t>
      </w:r>
      <w:proofErr w:type="gramStart"/>
      <w:r>
        <w:rPr>
          <w:rFonts w:asciiTheme="minorBidi" w:hAnsiTheme="minorBidi"/>
          <w:color w:val="000000" w:themeColor="text1"/>
          <w:sz w:val="24"/>
          <w:szCs w:val="24"/>
        </w:rPr>
        <w:t>bars,</w:t>
      </w:r>
      <w:proofErr w:type="gramEnd"/>
      <w:r>
        <w:rPr>
          <w:rFonts w:asciiTheme="minorBidi" w:hAnsiTheme="minorBidi"/>
          <w:color w:val="000000" w:themeColor="text1"/>
          <w:sz w:val="24"/>
          <w:szCs w:val="24"/>
        </w:rPr>
        <w:t xml:space="preserve"> rain</w:t>
      </w:r>
      <w:r w:rsidRPr="00C63DCB">
        <w:rPr>
          <w:rFonts w:asciiTheme="minorBidi" w:hAnsiTheme="minorBidi"/>
          <w:color w:val="000000" w:themeColor="text1"/>
          <w:sz w:val="24"/>
          <w:szCs w:val="24"/>
        </w:rPr>
        <w:t xml:space="preserve"> is given in thin lines. Typical behavior is observed in this group: the concentration </w:t>
      </w:r>
      <w:r w:rsidRPr="00C63DCB">
        <w:rPr>
          <w:rFonts w:asciiTheme="minorBidi" w:hAnsiTheme="minorBidi"/>
          <w:color w:val="000000" w:themeColor="text1"/>
          <w:sz w:val="24"/>
          <w:szCs w:val="24"/>
        </w:rPr>
        <w:lastRenderedPageBreak/>
        <w:t xml:space="preserve">increases with storm beginning, then dilutes in storm peak and afterwards concentration rise.  Average subsurface concentration over </w:t>
      </w:r>
      <w:r>
        <w:rPr>
          <w:rFonts w:asciiTheme="minorBidi" w:hAnsiTheme="minorBidi"/>
          <w:color w:val="000000" w:themeColor="text1"/>
          <w:sz w:val="24"/>
          <w:szCs w:val="24"/>
        </w:rPr>
        <w:t>1</w:t>
      </w:r>
      <w:r w:rsidRPr="00147181">
        <w:rPr>
          <w:rFonts w:asciiTheme="minorBidi" w:hAnsiTheme="minorBidi"/>
          <w:color w:val="000000" w:themeColor="text1"/>
          <w:sz w:val="24"/>
          <w:szCs w:val="24"/>
          <w:vertAlign w:val="superscript"/>
        </w:rPr>
        <w:t>st</w:t>
      </w:r>
      <w:r>
        <w:rPr>
          <w:rFonts w:asciiTheme="minorBidi" w:hAnsiTheme="minorBidi"/>
          <w:color w:val="000000" w:themeColor="text1"/>
          <w:sz w:val="24"/>
          <w:szCs w:val="24"/>
        </w:rPr>
        <w:t xml:space="preserve"> and 2</w:t>
      </w:r>
      <w:r w:rsidRPr="00147181">
        <w:rPr>
          <w:rFonts w:asciiTheme="minorBidi" w:hAnsiTheme="minorBidi"/>
          <w:color w:val="000000" w:themeColor="text1"/>
          <w:sz w:val="24"/>
          <w:szCs w:val="24"/>
          <w:vertAlign w:val="superscript"/>
        </w:rPr>
        <w:t>nd</w:t>
      </w:r>
      <w:r>
        <w:rPr>
          <w:rFonts w:asciiTheme="minorBidi" w:hAnsiTheme="minorBidi"/>
          <w:color w:val="000000" w:themeColor="text1"/>
          <w:sz w:val="24"/>
          <w:szCs w:val="24"/>
        </w:rPr>
        <w:t xml:space="preserve"> </w:t>
      </w:r>
      <w:r w:rsidRPr="00C63DCB">
        <w:rPr>
          <w:rFonts w:asciiTheme="minorBidi" w:hAnsiTheme="minorBidi"/>
          <w:color w:val="000000" w:themeColor="text1"/>
          <w:sz w:val="24"/>
          <w:szCs w:val="24"/>
        </w:rPr>
        <w:t xml:space="preserve">storms (SB) for each material is provided, </w:t>
      </w:r>
      <w:bookmarkStart w:id="3" w:name="_Hlk153476651"/>
      <w:r w:rsidRPr="00C63DCB">
        <w:rPr>
          <w:rFonts w:asciiTheme="minorBidi" w:hAnsiTheme="minorBidi"/>
          <w:color w:val="000000" w:themeColor="text1"/>
          <w:sz w:val="24"/>
          <w:szCs w:val="24"/>
        </w:rPr>
        <w:t xml:space="preserve">with standard deviation in parenthesis. </w:t>
      </w:r>
    </w:p>
    <w:bookmarkEnd w:id="3"/>
    <w:p w14:paraId="32FB78AA" w14:textId="77777777" w:rsidR="00B33B06" w:rsidRDefault="00B33B06" w:rsidP="00B33B06">
      <w:pPr>
        <w:keepNext/>
        <w:ind w:left="-993"/>
      </w:pPr>
      <w:r>
        <w:rPr>
          <w:rFonts w:asciiTheme="minorBidi" w:hAnsiTheme="minorBidi"/>
          <w:i/>
          <w:iCs/>
          <w:noProof/>
          <w:color w:val="000000" w:themeColor="text1"/>
        </w:rPr>
        <w:drawing>
          <wp:inline distT="0" distB="0" distL="0" distR="0" wp14:anchorId="739FD99E" wp14:editId="566C76C3">
            <wp:extent cx="5951855" cy="4566180"/>
            <wp:effectExtent l="0" t="0" r="0" b="6350"/>
            <wp:docPr id="54922956"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2332" cy="4574218"/>
                    </a:xfrm>
                    <a:prstGeom prst="rect">
                      <a:avLst/>
                    </a:prstGeom>
                    <a:noFill/>
                  </pic:spPr>
                </pic:pic>
              </a:graphicData>
            </a:graphic>
          </wp:inline>
        </w:drawing>
      </w:r>
    </w:p>
    <w:p w14:paraId="7450D3B1" w14:textId="6A0EB389" w:rsidR="00B33B06" w:rsidRDefault="00B33B06" w:rsidP="00B33B06">
      <w:pPr>
        <w:rPr>
          <w:rFonts w:asciiTheme="minorBidi" w:hAnsiTheme="minorBidi"/>
          <w:i/>
          <w:iCs/>
          <w:color w:val="000000" w:themeColor="text1"/>
        </w:rPr>
      </w:pPr>
      <w:r w:rsidRPr="001C675D">
        <w:rPr>
          <w:rFonts w:asciiTheme="minorBidi" w:hAnsiTheme="minorBidi"/>
          <w:b/>
          <w:bCs/>
          <w:i/>
          <w:iCs/>
          <w:color w:val="000000" w:themeColor="text1"/>
        </w:rPr>
        <w:t xml:space="preserve">Figure </w:t>
      </w:r>
      <w:r>
        <w:rPr>
          <w:rFonts w:asciiTheme="minorBidi" w:hAnsiTheme="minorBidi"/>
          <w:b/>
          <w:bCs/>
          <w:i/>
          <w:iCs/>
          <w:color w:val="000000" w:themeColor="text1"/>
        </w:rPr>
        <w:t>S</w:t>
      </w:r>
      <w:r w:rsidR="0079634A">
        <w:rPr>
          <w:rFonts w:asciiTheme="minorBidi" w:hAnsiTheme="minorBidi"/>
          <w:b/>
          <w:bCs/>
          <w:i/>
          <w:iCs/>
          <w:color w:val="000000" w:themeColor="text1"/>
        </w:rPr>
        <w:t>9</w:t>
      </w:r>
      <w:r w:rsidRPr="001C675D">
        <w:rPr>
          <w:rFonts w:asciiTheme="minorBidi" w:hAnsiTheme="minorBidi"/>
          <w:b/>
          <w:bCs/>
          <w:i/>
          <w:iCs/>
          <w:color w:val="000000" w:themeColor="text1"/>
        </w:rPr>
        <w:t>:</w:t>
      </w:r>
      <w:r w:rsidRPr="001C675D">
        <w:rPr>
          <w:rFonts w:asciiTheme="minorBidi" w:hAnsiTheme="minorBidi"/>
          <w:i/>
          <w:iCs/>
          <w:color w:val="000000" w:themeColor="text1"/>
        </w:rPr>
        <w:t xml:space="preserve"> 2</w:t>
      </w:r>
      <w:proofErr w:type="gramStart"/>
      <w:r w:rsidRPr="000F03C2">
        <w:rPr>
          <w:rFonts w:asciiTheme="minorBidi" w:hAnsiTheme="minorBidi"/>
          <w:i/>
          <w:iCs/>
          <w:color w:val="000000" w:themeColor="text1"/>
          <w:vertAlign w:val="superscript"/>
        </w:rPr>
        <w:t>nd</w:t>
      </w:r>
      <w:r>
        <w:rPr>
          <w:rFonts w:asciiTheme="minorBidi" w:hAnsiTheme="minorBidi"/>
          <w:i/>
          <w:iCs/>
          <w:color w:val="000000" w:themeColor="text1"/>
        </w:rPr>
        <w:t xml:space="preserve"> </w:t>
      </w:r>
      <w:r w:rsidRPr="001C675D">
        <w:rPr>
          <w:rFonts w:asciiTheme="minorBidi" w:hAnsiTheme="minorBidi"/>
          <w:i/>
          <w:iCs/>
          <w:color w:val="000000" w:themeColor="text1"/>
        </w:rPr>
        <w:t xml:space="preserve"> group</w:t>
      </w:r>
      <w:proofErr w:type="gramEnd"/>
      <w:r w:rsidRPr="001C675D">
        <w:rPr>
          <w:rFonts w:asciiTheme="minorBidi" w:hAnsiTheme="minorBidi"/>
          <w:i/>
          <w:iCs/>
          <w:color w:val="000000" w:themeColor="text1"/>
        </w:rPr>
        <w:t xml:space="preserve"> </w:t>
      </w:r>
      <w:r>
        <w:rPr>
          <w:rFonts w:asciiTheme="minorBidi" w:hAnsiTheme="minorBidi"/>
          <w:i/>
          <w:iCs/>
          <w:color w:val="000000" w:themeColor="text1"/>
        </w:rPr>
        <w:t>Legacy pollutants appeared in storm. Most compounds</w:t>
      </w:r>
      <w:r w:rsidRPr="000B50DD">
        <w:rPr>
          <w:rFonts w:asciiTheme="minorBidi" w:hAnsiTheme="minorBidi"/>
          <w:i/>
          <w:iCs/>
          <w:color w:val="000000" w:themeColor="text1"/>
        </w:rPr>
        <w:t xml:space="preserve"> </w:t>
      </w:r>
      <w:r>
        <w:rPr>
          <w:rFonts w:asciiTheme="minorBidi" w:hAnsiTheme="minorBidi"/>
          <w:i/>
          <w:iCs/>
          <w:color w:val="000000" w:themeColor="text1"/>
        </w:rPr>
        <w:t>were not detected in the upper layers</w:t>
      </w:r>
      <w:r w:rsidRPr="000B50DD">
        <w:rPr>
          <w:rFonts w:asciiTheme="minorBidi" w:hAnsiTheme="minorBidi"/>
          <w:i/>
          <w:iCs/>
          <w:color w:val="000000" w:themeColor="text1"/>
        </w:rPr>
        <w:t xml:space="preserve">. </w:t>
      </w:r>
      <w:r>
        <w:rPr>
          <w:rFonts w:asciiTheme="minorBidi" w:hAnsiTheme="minorBidi"/>
          <w:i/>
          <w:iCs/>
          <w:color w:val="000000" w:themeColor="text1"/>
        </w:rPr>
        <w:t>T</w:t>
      </w:r>
      <w:r w:rsidRPr="000B50DD">
        <w:rPr>
          <w:rFonts w:asciiTheme="minorBidi" w:hAnsiTheme="minorBidi"/>
          <w:i/>
          <w:iCs/>
          <w:color w:val="000000" w:themeColor="text1"/>
        </w:rPr>
        <w:t xml:space="preserve">he </w:t>
      </w:r>
      <w:r>
        <w:rPr>
          <w:rFonts w:asciiTheme="minorBidi" w:hAnsiTheme="minorBidi"/>
          <w:i/>
          <w:iCs/>
          <w:color w:val="000000" w:themeColor="text1"/>
        </w:rPr>
        <w:t>compound</w:t>
      </w:r>
      <w:r w:rsidRPr="000B50DD">
        <w:rPr>
          <w:rFonts w:asciiTheme="minorBidi" w:hAnsiTheme="minorBidi"/>
          <w:i/>
          <w:iCs/>
          <w:color w:val="000000" w:themeColor="text1"/>
        </w:rPr>
        <w:t>s were detected in deep groundwater of the West field (</w:t>
      </w:r>
      <w:proofErr w:type="spellStart"/>
      <w:r w:rsidRPr="000B50DD">
        <w:rPr>
          <w:rFonts w:asciiTheme="minorBidi" w:hAnsiTheme="minorBidi"/>
          <w:i/>
          <w:iCs/>
          <w:color w:val="000000" w:themeColor="text1"/>
        </w:rPr>
        <w:t>WDPz</w:t>
      </w:r>
      <w:proofErr w:type="spellEnd"/>
      <w:r w:rsidRPr="000B50DD">
        <w:rPr>
          <w:rFonts w:asciiTheme="minorBidi" w:hAnsiTheme="minorBidi"/>
          <w:i/>
          <w:iCs/>
          <w:color w:val="000000" w:themeColor="text1"/>
        </w:rPr>
        <w:t xml:space="preserve">), </w:t>
      </w:r>
      <w:r>
        <w:rPr>
          <w:rFonts w:asciiTheme="minorBidi" w:hAnsiTheme="minorBidi"/>
          <w:i/>
          <w:iCs/>
          <w:color w:val="000000" w:themeColor="text1"/>
        </w:rPr>
        <w:t xml:space="preserve">shallow </w:t>
      </w:r>
      <w:r w:rsidRPr="000B50DD">
        <w:rPr>
          <w:rFonts w:asciiTheme="minorBidi" w:hAnsiTheme="minorBidi"/>
          <w:i/>
          <w:iCs/>
          <w:color w:val="000000" w:themeColor="text1"/>
        </w:rPr>
        <w:t>West field piezometer (</w:t>
      </w:r>
      <w:proofErr w:type="spellStart"/>
      <w:r w:rsidRPr="000B50DD">
        <w:rPr>
          <w:rFonts w:asciiTheme="minorBidi" w:hAnsiTheme="minorBidi"/>
          <w:i/>
          <w:iCs/>
          <w:color w:val="000000" w:themeColor="text1"/>
        </w:rPr>
        <w:t>WShP</w:t>
      </w:r>
      <w:r>
        <w:rPr>
          <w:rFonts w:asciiTheme="minorBidi" w:hAnsiTheme="minorBidi"/>
          <w:i/>
          <w:iCs/>
          <w:color w:val="000000" w:themeColor="text1"/>
        </w:rPr>
        <w:t>z</w:t>
      </w:r>
      <w:proofErr w:type="spellEnd"/>
      <w:r w:rsidRPr="000B50DD">
        <w:rPr>
          <w:rFonts w:asciiTheme="minorBidi" w:hAnsiTheme="minorBidi"/>
          <w:i/>
          <w:iCs/>
          <w:color w:val="000000" w:themeColor="text1"/>
        </w:rPr>
        <w:t>) or</w:t>
      </w:r>
      <w:r>
        <w:rPr>
          <w:rFonts w:asciiTheme="minorBidi" w:hAnsiTheme="minorBidi"/>
          <w:i/>
          <w:iCs/>
          <w:color w:val="000000" w:themeColor="text1"/>
        </w:rPr>
        <w:t xml:space="preserve"> shallow</w:t>
      </w:r>
      <w:r w:rsidRPr="000B50DD">
        <w:rPr>
          <w:rFonts w:asciiTheme="minorBidi" w:hAnsiTheme="minorBidi"/>
          <w:i/>
          <w:iCs/>
          <w:color w:val="000000" w:themeColor="text1"/>
        </w:rPr>
        <w:t xml:space="preserve"> East</w:t>
      </w:r>
      <w:del w:id="4" w:author="Orah Moshe" w:date="2023-09-08T10:02:00Z">
        <w:r w:rsidDel="00A40178">
          <w:rPr>
            <w:rFonts w:asciiTheme="minorBidi" w:hAnsiTheme="minorBidi"/>
            <w:i/>
            <w:iCs/>
            <w:color w:val="000000" w:themeColor="text1"/>
          </w:rPr>
          <w:delText xml:space="preserve"> </w:delText>
        </w:r>
      </w:del>
      <w:r>
        <w:rPr>
          <w:rFonts w:asciiTheme="minorBidi" w:hAnsiTheme="minorBidi"/>
          <w:i/>
          <w:iCs/>
          <w:color w:val="000000" w:themeColor="text1"/>
        </w:rPr>
        <w:t xml:space="preserve">field </w:t>
      </w:r>
      <w:r w:rsidRPr="000B50DD">
        <w:rPr>
          <w:rFonts w:asciiTheme="minorBidi" w:hAnsiTheme="minorBidi"/>
          <w:i/>
          <w:iCs/>
          <w:color w:val="000000" w:themeColor="text1"/>
        </w:rPr>
        <w:t>piezometer (</w:t>
      </w:r>
      <w:proofErr w:type="spellStart"/>
      <w:r w:rsidRPr="000B50DD">
        <w:rPr>
          <w:rFonts w:asciiTheme="minorBidi" w:hAnsiTheme="minorBidi"/>
          <w:i/>
          <w:iCs/>
          <w:color w:val="000000" w:themeColor="text1"/>
        </w:rPr>
        <w:t>E</w:t>
      </w:r>
      <w:r>
        <w:rPr>
          <w:rFonts w:asciiTheme="minorBidi" w:hAnsiTheme="minorBidi"/>
          <w:i/>
          <w:iCs/>
          <w:color w:val="000000" w:themeColor="text1"/>
        </w:rPr>
        <w:t>Sh</w:t>
      </w:r>
      <w:r w:rsidRPr="000B50DD">
        <w:rPr>
          <w:rFonts w:asciiTheme="minorBidi" w:hAnsiTheme="minorBidi"/>
          <w:i/>
          <w:iCs/>
          <w:color w:val="000000" w:themeColor="text1"/>
        </w:rPr>
        <w:t>Pz</w:t>
      </w:r>
      <w:proofErr w:type="spellEnd"/>
      <w:r w:rsidRPr="000B50DD">
        <w:rPr>
          <w:rFonts w:asciiTheme="minorBidi" w:hAnsiTheme="minorBidi"/>
          <w:i/>
          <w:iCs/>
          <w:color w:val="000000" w:themeColor="text1"/>
        </w:rPr>
        <w:t xml:space="preserve">) during the storm. </w:t>
      </w:r>
      <w:proofErr w:type="spellStart"/>
      <w:r>
        <w:rPr>
          <w:rFonts w:asciiTheme="minorBidi" w:hAnsiTheme="minorBidi"/>
          <w:i/>
          <w:iCs/>
          <w:color w:val="000000" w:themeColor="text1"/>
        </w:rPr>
        <w:t>Propachlor</w:t>
      </w:r>
      <w:proofErr w:type="spellEnd"/>
      <w:r>
        <w:rPr>
          <w:rFonts w:asciiTheme="minorBidi" w:hAnsiTheme="minorBidi"/>
          <w:i/>
          <w:iCs/>
          <w:color w:val="000000" w:themeColor="text1"/>
        </w:rPr>
        <w:t xml:space="preserve"> was detected in the last days of the storm. SB is the average subsurface concentration. Standard deviation appears in parenthesis.</w:t>
      </w:r>
    </w:p>
    <w:p w14:paraId="5BD62782" w14:textId="77777777" w:rsidR="00B33B06" w:rsidRDefault="00B33B06" w:rsidP="00B33B06">
      <w:pPr>
        <w:rPr>
          <w:rFonts w:asciiTheme="minorBidi" w:hAnsiTheme="minorBidi"/>
          <w:i/>
          <w:iCs/>
          <w:color w:val="000000" w:themeColor="text1"/>
        </w:rPr>
      </w:pPr>
    </w:p>
    <w:p w14:paraId="41B689F5" w14:textId="77777777" w:rsidR="00B33B06" w:rsidRPr="002E169B" w:rsidRDefault="00B33B06" w:rsidP="00B33B06">
      <w:pPr>
        <w:rPr>
          <w:rFonts w:asciiTheme="minorBidi" w:hAnsiTheme="minorBidi"/>
          <w:i/>
          <w:iCs/>
          <w:color w:val="000000" w:themeColor="text1"/>
        </w:rPr>
      </w:pPr>
      <w:r>
        <w:rPr>
          <w:rFonts w:asciiTheme="minorBidi" w:hAnsiTheme="minorBidi"/>
          <w:i/>
          <w:iCs/>
          <w:noProof/>
          <w:color w:val="000000" w:themeColor="text1"/>
        </w:rPr>
        <w:lastRenderedPageBreak/>
        <w:drawing>
          <wp:inline distT="0" distB="0" distL="0" distR="0" wp14:anchorId="1A14F421" wp14:editId="640B660E">
            <wp:extent cx="4953635" cy="2478713"/>
            <wp:effectExtent l="0" t="0" r="0" b="0"/>
            <wp:docPr id="32539574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64726" cy="2484263"/>
                    </a:xfrm>
                    <a:prstGeom prst="rect">
                      <a:avLst/>
                    </a:prstGeom>
                    <a:noFill/>
                  </pic:spPr>
                </pic:pic>
              </a:graphicData>
            </a:graphic>
          </wp:inline>
        </w:drawing>
      </w:r>
    </w:p>
    <w:p w14:paraId="12D74CC8" w14:textId="120C6F62" w:rsidR="00B33B06" w:rsidRPr="005E54F3" w:rsidRDefault="00B33B06" w:rsidP="00B33B06">
      <w:pPr>
        <w:rPr>
          <w:rFonts w:asciiTheme="minorBidi" w:hAnsiTheme="minorBidi"/>
          <w:color w:val="000000" w:themeColor="text1"/>
        </w:rPr>
      </w:pPr>
      <w:r w:rsidRPr="00E04ED3">
        <w:rPr>
          <w:rFonts w:asciiTheme="minorBidi" w:hAnsiTheme="minorBidi"/>
          <w:b/>
          <w:bCs/>
          <w:color w:val="000000" w:themeColor="text1"/>
        </w:rPr>
        <w:t xml:space="preserve">Figure </w:t>
      </w:r>
      <w:r>
        <w:rPr>
          <w:rFonts w:asciiTheme="minorBidi" w:hAnsiTheme="minorBidi"/>
          <w:b/>
          <w:bCs/>
          <w:color w:val="000000" w:themeColor="text1"/>
        </w:rPr>
        <w:t>S</w:t>
      </w:r>
      <w:r w:rsidR="0079634A">
        <w:rPr>
          <w:rFonts w:asciiTheme="minorBidi" w:hAnsiTheme="minorBidi"/>
          <w:b/>
          <w:bCs/>
          <w:color w:val="000000" w:themeColor="text1"/>
        </w:rPr>
        <w:t>10</w:t>
      </w:r>
      <w:r w:rsidRPr="00E04ED3">
        <w:rPr>
          <w:rFonts w:asciiTheme="minorBidi" w:hAnsiTheme="minorBidi"/>
          <w:b/>
          <w:bCs/>
          <w:color w:val="000000" w:themeColor="text1"/>
        </w:rPr>
        <w:t>:</w:t>
      </w:r>
      <w:r w:rsidRPr="005E54F3">
        <w:rPr>
          <w:rFonts w:asciiTheme="minorBidi" w:hAnsiTheme="minorBidi"/>
          <w:color w:val="000000" w:themeColor="text1"/>
        </w:rPr>
        <w:t xml:space="preserve"> </w:t>
      </w:r>
      <w:r>
        <w:rPr>
          <w:rFonts w:asciiTheme="minorBidi" w:hAnsiTheme="minorBidi"/>
          <w:i/>
          <w:iCs/>
          <w:color w:val="000000" w:themeColor="text1"/>
        </w:rPr>
        <w:t>3rd</w:t>
      </w:r>
      <w:r w:rsidRPr="00E04ED3">
        <w:rPr>
          <w:rFonts w:asciiTheme="minorBidi" w:hAnsiTheme="minorBidi"/>
          <w:i/>
          <w:iCs/>
          <w:color w:val="000000" w:themeColor="text1"/>
        </w:rPr>
        <w:t xml:space="preserve"> group: </w:t>
      </w:r>
      <w:r>
        <w:rPr>
          <w:rFonts w:asciiTheme="minorBidi" w:hAnsiTheme="minorBidi"/>
          <w:i/>
          <w:iCs/>
          <w:color w:val="000000" w:themeColor="text1"/>
        </w:rPr>
        <w:t xml:space="preserve">chemical </w:t>
      </w:r>
      <w:r w:rsidRPr="00E04ED3">
        <w:rPr>
          <w:rFonts w:asciiTheme="minorBidi" w:hAnsiTheme="minorBidi"/>
          <w:i/>
          <w:iCs/>
          <w:color w:val="000000" w:themeColor="text1"/>
        </w:rPr>
        <w:t>concentration</w:t>
      </w:r>
      <w:r>
        <w:rPr>
          <w:rFonts w:asciiTheme="minorBidi" w:hAnsiTheme="minorBidi"/>
          <w:i/>
          <w:iCs/>
          <w:color w:val="000000" w:themeColor="text1"/>
        </w:rPr>
        <w:t>s</w:t>
      </w:r>
      <w:r w:rsidRPr="00E04ED3">
        <w:rPr>
          <w:rFonts w:asciiTheme="minorBidi" w:hAnsiTheme="minorBidi"/>
          <w:i/>
          <w:iCs/>
          <w:color w:val="000000" w:themeColor="text1"/>
        </w:rPr>
        <w:t xml:space="preserve"> decrease gradually with sto</w:t>
      </w:r>
      <w:r>
        <w:rPr>
          <w:rFonts w:asciiTheme="minorBidi" w:hAnsiTheme="minorBidi"/>
          <w:i/>
          <w:iCs/>
          <w:color w:val="000000" w:themeColor="text1"/>
        </w:rPr>
        <w:t>r</w:t>
      </w:r>
      <w:r w:rsidRPr="00E04ED3">
        <w:rPr>
          <w:rFonts w:asciiTheme="minorBidi" w:hAnsiTheme="minorBidi"/>
          <w:i/>
          <w:iCs/>
          <w:color w:val="000000" w:themeColor="text1"/>
        </w:rPr>
        <w:t>m</w:t>
      </w:r>
      <w:r>
        <w:rPr>
          <w:rFonts w:asciiTheme="minorBidi" w:hAnsiTheme="minorBidi"/>
          <w:i/>
          <w:iCs/>
          <w:color w:val="000000" w:themeColor="text1"/>
        </w:rPr>
        <w:t xml:space="preserve"> due to dilution in groundwater (Jan. 2022)</w:t>
      </w:r>
      <w:r w:rsidRPr="00E04ED3">
        <w:rPr>
          <w:rFonts w:asciiTheme="minorBidi" w:hAnsiTheme="minorBidi"/>
          <w:i/>
          <w:iCs/>
          <w:color w:val="000000" w:themeColor="text1"/>
        </w:rPr>
        <w:t xml:space="preserve">. </w:t>
      </w:r>
      <w:proofErr w:type="spellStart"/>
      <w:r>
        <w:rPr>
          <w:rFonts w:asciiTheme="minorBidi" w:hAnsiTheme="minorBidi"/>
          <w:color w:val="000000" w:themeColor="text1"/>
        </w:rPr>
        <w:t>Concentraion</w:t>
      </w:r>
      <w:proofErr w:type="spellEnd"/>
      <w:r>
        <w:rPr>
          <w:rFonts w:asciiTheme="minorBidi" w:hAnsiTheme="minorBidi"/>
          <w:color w:val="000000" w:themeColor="text1"/>
        </w:rPr>
        <w:t xml:space="preserve"> rise occurred right after storm peak, assumably due to new water.</w:t>
      </w:r>
    </w:p>
    <w:p w14:paraId="68A940C9" w14:textId="77777777" w:rsidR="00B33B06" w:rsidRPr="005E54F3" w:rsidRDefault="00B33B06" w:rsidP="00B33B06">
      <w:pPr>
        <w:ind w:left="-993" w:hanging="425"/>
        <w:rPr>
          <w:rFonts w:asciiTheme="minorBidi" w:hAnsiTheme="minorBidi"/>
          <w:color w:val="000000" w:themeColor="text1"/>
        </w:rPr>
      </w:pPr>
      <w:r>
        <w:rPr>
          <w:rFonts w:asciiTheme="minorBidi" w:hAnsiTheme="minorBidi"/>
          <w:noProof/>
          <w:color w:val="000000" w:themeColor="text1"/>
        </w:rPr>
        <w:drawing>
          <wp:inline distT="0" distB="0" distL="0" distR="0" wp14:anchorId="0E6F0277" wp14:editId="53BE4853">
            <wp:extent cx="7077075" cy="2713676"/>
            <wp:effectExtent l="0" t="0" r="0" b="0"/>
            <wp:docPr id="5280249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99759" cy="2722374"/>
                    </a:xfrm>
                    <a:prstGeom prst="rect">
                      <a:avLst/>
                    </a:prstGeom>
                    <a:noFill/>
                  </pic:spPr>
                </pic:pic>
              </a:graphicData>
            </a:graphic>
          </wp:inline>
        </w:drawing>
      </w:r>
    </w:p>
    <w:p w14:paraId="40275EB3" w14:textId="7176E1A7" w:rsidR="00B33B06" w:rsidRPr="00E04ED3" w:rsidRDefault="00B33B06" w:rsidP="00B33B06">
      <w:pPr>
        <w:rPr>
          <w:rFonts w:asciiTheme="minorBidi" w:hAnsiTheme="minorBidi"/>
          <w:i/>
          <w:iCs/>
          <w:color w:val="000000" w:themeColor="text1"/>
        </w:rPr>
      </w:pPr>
      <w:r w:rsidRPr="00E04ED3">
        <w:rPr>
          <w:rFonts w:asciiTheme="minorBidi" w:hAnsiTheme="minorBidi"/>
          <w:b/>
          <w:bCs/>
          <w:color w:val="000000" w:themeColor="text1"/>
        </w:rPr>
        <w:t xml:space="preserve">Figure </w:t>
      </w:r>
      <w:r>
        <w:rPr>
          <w:rFonts w:asciiTheme="minorBidi" w:hAnsiTheme="minorBidi"/>
          <w:b/>
          <w:bCs/>
          <w:color w:val="000000" w:themeColor="text1"/>
        </w:rPr>
        <w:t>S</w:t>
      </w:r>
      <w:r w:rsidR="007C63C4">
        <w:rPr>
          <w:rFonts w:asciiTheme="minorBidi" w:hAnsiTheme="minorBidi"/>
          <w:b/>
          <w:bCs/>
          <w:color w:val="000000" w:themeColor="text1"/>
        </w:rPr>
        <w:t>1</w:t>
      </w:r>
      <w:r w:rsidR="0079634A">
        <w:rPr>
          <w:rFonts w:asciiTheme="minorBidi" w:hAnsiTheme="minorBidi"/>
          <w:b/>
          <w:bCs/>
          <w:color w:val="000000" w:themeColor="text1"/>
        </w:rPr>
        <w:t>1</w:t>
      </w:r>
      <w:r w:rsidRPr="00E04ED3">
        <w:rPr>
          <w:rFonts w:asciiTheme="minorBidi" w:hAnsiTheme="minorBidi"/>
          <w:b/>
          <w:bCs/>
          <w:color w:val="000000" w:themeColor="text1"/>
        </w:rPr>
        <w:t>:</w:t>
      </w:r>
      <w:r w:rsidRPr="005E54F3">
        <w:rPr>
          <w:rFonts w:asciiTheme="minorBidi" w:hAnsiTheme="minorBidi"/>
          <w:color w:val="000000" w:themeColor="text1"/>
        </w:rPr>
        <w:t xml:space="preserve"> </w:t>
      </w:r>
      <w:r>
        <w:rPr>
          <w:rFonts w:asciiTheme="minorBidi" w:hAnsiTheme="minorBidi"/>
          <w:i/>
          <w:iCs/>
          <w:color w:val="000000" w:themeColor="text1"/>
        </w:rPr>
        <w:t>4th</w:t>
      </w:r>
      <w:r w:rsidRPr="00E04ED3">
        <w:rPr>
          <w:rFonts w:asciiTheme="minorBidi" w:hAnsiTheme="minorBidi"/>
          <w:i/>
          <w:iCs/>
          <w:color w:val="000000" w:themeColor="text1"/>
        </w:rPr>
        <w:t xml:space="preserve"> group: </w:t>
      </w:r>
      <w:r>
        <w:rPr>
          <w:rFonts w:asciiTheme="minorBidi" w:hAnsiTheme="minorBidi"/>
          <w:i/>
          <w:iCs/>
          <w:color w:val="000000" w:themeColor="text1"/>
        </w:rPr>
        <w:t xml:space="preserve">Strong dilution of West field groundwater in </w:t>
      </w:r>
      <w:r w:rsidR="0079634A">
        <w:rPr>
          <w:rFonts w:asciiTheme="minorBidi" w:hAnsiTheme="minorBidi"/>
          <w:i/>
          <w:iCs/>
          <w:color w:val="000000" w:themeColor="text1"/>
        </w:rPr>
        <w:t>a storm due to low concentration in upper layers and negligible concentration in soil water, leading to nonsignificant</w:t>
      </w:r>
      <w:r>
        <w:rPr>
          <w:rFonts w:asciiTheme="minorBidi" w:hAnsiTheme="minorBidi"/>
          <w:i/>
          <w:iCs/>
          <w:color w:val="000000" w:themeColor="text1"/>
        </w:rPr>
        <w:t xml:space="preserve"> concentration rise by piston effect.</w:t>
      </w:r>
      <w:r w:rsidRPr="00E04ED3">
        <w:rPr>
          <w:rFonts w:asciiTheme="minorBidi" w:hAnsiTheme="minorBidi"/>
          <w:i/>
          <w:iCs/>
          <w:color w:val="000000" w:themeColor="text1"/>
        </w:rPr>
        <w:t xml:space="preserve"> For some </w:t>
      </w:r>
      <w:r>
        <w:rPr>
          <w:rFonts w:asciiTheme="minorBidi" w:hAnsiTheme="minorBidi"/>
          <w:i/>
          <w:iCs/>
          <w:color w:val="000000" w:themeColor="text1"/>
        </w:rPr>
        <w:t>compound</w:t>
      </w:r>
      <w:r w:rsidRPr="00E04ED3">
        <w:rPr>
          <w:rFonts w:asciiTheme="minorBidi" w:hAnsiTheme="minorBidi"/>
          <w:i/>
          <w:iCs/>
          <w:color w:val="000000" w:themeColor="text1"/>
        </w:rPr>
        <w:t>s</w:t>
      </w:r>
      <w:r w:rsidR="0079634A">
        <w:rPr>
          <w:rFonts w:asciiTheme="minorBidi" w:hAnsiTheme="minorBidi"/>
          <w:i/>
          <w:iCs/>
          <w:color w:val="000000" w:themeColor="text1"/>
        </w:rPr>
        <w:t>, the dilution reduced the concentration below the detection limit</w:t>
      </w:r>
      <w:r w:rsidRPr="00E04ED3">
        <w:rPr>
          <w:rFonts w:asciiTheme="minorBidi" w:hAnsiTheme="minorBidi"/>
          <w:i/>
          <w:iCs/>
          <w:color w:val="000000" w:themeColor="text1"/>
        </w:rPr>
        <w:t xml:space="preserve">. </w:t>
      </w:r>
      <w:r>
        <w:rPr>
          <w:rFonts w:asciiTheme="minorBidi" w:hAnsiTheme="minorBidi"/>
          <w:i/>
          <w:iCs/>
          <w:color w:val="000000" w:themeColor="text1"/>
        </w:rPr>
        <w:t xml:space="preserve">After storm peak, and assumably due to low concentration for most compounds or </w:t>
      </w:r>
      <w:r w:rsidR="0079634A">
        <w:rPr>
          <w:rFonts w:asciiTheme="minorBidi" w:hAnsiTheme="minorBidi"/>
          <w:i/>
          <w:iCs/>
          <w:color w:val="000000" w:themeColor="text1"/>
        </w:rPr>
        <w:t xml:space="preserve">very low mobility, water arrival with a </w:t>
      </w:r>
      <w:r>
        <w:rPr>
          <w:rFonts w:asciiTheme="minorBidi" w:hAnsiTheme="minorBidi"/>
          <w:i/>
          <w:iCs/>
          <w:color w:val="000000" w:themeColor="text1"/>
        </w:rPr>
        <w:t>lower concentration than groundwater results in keeping the dilution for the entire storm.</w:t>
      </w:r>
    </w:p>
    <w:p w14:paraId="4168C049" w14:textId="77777777" w:rsidR="00B33B06" w:rsidRDefault="00B33B06" w:rsidP="00B33B06">
      <w:pPr>
        <w:keepNext/>
      </w:pPr>
      <w:r>
        <w:rPr>
          <w:noProof/>
        </w:rPr>
        <w:lastRenderedPageBreak/>
        <w:drawing>
          <wp:inline distT="0" distB="0" distL="0" distR="0" wp14:anchorId="45E981BA" wp14:editId="2A2293CA">
            <wp:extent cx="5224780" cy="3621405"/>
            <wp:effectExtent l="0" t="0" r="0" b="0"/>
            <wp:docPr id="870576077"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4780" cy="3621405"/>
                    </a:xfrm>
                    <a:prstGeom prst="rect">
                      <a:avLst/>
                    </a:prstGeom>
                    <a:noFill/>
                  </pic:spPr>
                </pic:pic>
              </a:graphicData>
            </a:graphic>
          </wp:inline>
        </w:drawing>
      </w:r>
    </w:p>
    <w:p w14:paraId="6AA58064" w14:textId="7906899E" w:rsidR="00B33B06" w:rsidRPr="00A3020A" w:rsidRDefault="00B33B06" w:rsidP="00B33B06">
      <w:pPr>
        <w:pStyle w:val="a4"/>
        <w:spacing w:line="360" w:lineRule="auto"/>
        <w:rPr>
          <w:rFonts w:asciiTheme="minorBidi" w:hAnsiTheme="minorBidi"/>
          <w:color w:val="000000" w:themeColor="text1"/>
          <w:sz w:val="22"/>
          <w:szCs w:val="22"/>
        </w:rPr>
      </w:pPr>
      <w:r w:rsidRPr="00A3020A">
        <w:rPr>
          <w:rFonts w:asciiTheme="minorBidi" w:hAnsiTheme="minorBidi"/>
          <w:b/>
          <w:bCs/>
          <w:color w:val="000000" w:themeColor="text1"/>
          <w:sz w:val="22"/>
          <w:szCs w:val="22"/>
        </w:rPr>
        <w:t xml:space="preserve">Figure </w:t>
      </w:r>
      <w:r w:rsidR="0089306E">
        <w:rPr>
          <w:rFonts w:asciiTheme="minorBidi" w:hAnsiTheme="minorBidi"/>
          <w:b/>
          <w:bCs/>
          <w:color w:val="000000" w:themeColor="text1"/>
          <w:sz w:val="22"/>
          <w:szCs w:val="22"/>
        </w:rPr>
        <w:t>S</w:t>
      </w:r>
      <w:r w:rsidR="0079634A">
        <w:rPr>
          <w:rFonts w:asciiTheme="minorBidi" w:hAnsiTheme="minorBidi"/>
          <w:b/>
          <w:bCs/>
          <w:color w:val="000000" w:themeColor="text1"/>
          <w:sz w:val="22"/>
          <w:szCs w:val="22"/>
        </w:rPr>
        <w:t>12:</w:t>
      </w:r>
      <w:r w:rsidRPr="00A3020A">
        <w:rPr>
          <w:rFonts w:asciiTheme="minorBidi" w:hAnsiTheme="minorBidi"/>
          <w:color w:val="000000" w:themeColor="text1"/>
          <w:sz w:val="22"/>
          <w:szCs w:val="22"/>
        </w:rPr>
        <w:t xml:space="preserve"> Nutrients (nitrate, ammonium and total phosphorus (TP) as measured in the West shallow piezometer. The nitrate and the TP are characteristic nutrients, represent mobile and less mobile molecules, respectively. The Nitrate behave more like the 3rd group, which was found to include more significantly mobile compounds and the TP behaves like compounds assumably more related to soil water and adsorption-desorption processes.</w:t>
      </w:r>
    </w:p>
    <w:p w14:paraId="05045DB0" w14:textId="77777777" w:rsidR="00B33B06" w:rsidRDefault="00B33B06" w:rsidP="00B6532C">
      <w:pPr>
        <w:pStyle w:val="2"/>
      </w:pPr>
    </w:p>
    <w:p w14:paraId="08641DBB" w14:textId="1956D019" w:rsidR="009131B7" w:rsidRDefault="00B6532C" w:rsidP="00B6532C">
      <w:pPr>
        <w:pStyle w:val="2"/>
      </w:pPr>
      <w:r>
        <w:t>Research data</w:t>
      </w:r>
    </w:p>
    <w:p w14:paraId="28C317E9" w14:textId="1DF5C7CF" w:rsidR="009131B7" w:rsidRDefault="00B6532C" w:rsidP="00D63EDB">
      <w:pPr>
        <w:ind w:firstLine="0"/>
        <w:rPr>
          <w:rFonts w:asciiTheme="minorBidi" w:hAnsiTheme="minorBidi"/>
          <w:color w:val="000000" w:themeColor="text1"/>
        </w:rPr>
      </w:pPr>
      <w:r>
        <w:rPr>
          <w:rFonts w:asciiTheme="minorBidi" w:hAnsiTheme="minorBidi"/>
          <w:color w:val="000000" w:themeColor="text1"/>
        </w:rPr>
        <w:t>(</w:t>
      </w:r>
      <w:r w:rsidR="00C71CA5">
        <w:rPr>
          <w:rFonts w:asciiTheme="minorBidi" w:hAnsiTheme="minorBidi"/>
          <w:color w:val="000000" w:themeColor="text1"/>
        </w:rPr>
        <w:t>EXCEL</w:t>
      </w:r>
      <w:r>
        <w:rPr>
          <w:rFonts w:asciiTheme="minorBidi" w:hAnsiTheme="minorBidi"/>
          <w:color w:val="000000" w:themeColor="text1"/>
        </w:rPr>
        <w:t>- double click to open data)</w:t>
      </w:r>
    </w:p>
    <w:bookmarkStart w:id="5" w:name="_MON_1784473591"/>
    <w:bookmarkEnd w:id="5"/>
    <w:p w14:paraId="436F1897" w14:textId="0B90C6BE" w:rsidR="009131B7" w:rsidRDefault="00C71CA5" w:rsidP="00D63EDB">
      <w:pPr>
        <w:ind w:firstLine="0"/>
        <w:rPr>
          <w:rFonts w:asciiTheme="minorBidi" w:hAnsiTheme="minorBidi"/>
          <w:color w:val="000000" w:themeColor="text1"/>
        </w:rPr>
      </w:pPr>
      <w:r>
        <w:rPr>
          <w:rFonts w:asciiTheme="minorBidi" w:hAnsiTheme="minorBidi"/>
          <w:color w:val="000000" w:themeColor="text1"/>
        </w:rPr>
        <w:object w:dxaOrig="7745" w:dyaOrig="2756" w14:anchorId="50BE3C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95pt;height:137.8pt" o:ole="">
            <v:imagedata r:id="rId19" o:title=""/>
          </v:shape>
          <o:OLEObject Type="Embed" ProgID="Excel.Sheet.12" ShapeID="_x0000_i1025" DrawAspect="Content" ObjectID="_1784603100" r:id="rId20"/>
        </w:object>
      </w:r>
    </w:p>
    <w:p w14:paraId="1C0FB1B5" w14:textId="77777777" w:rsidR="009131B7" w:rsidRDefault="009131B7" w:rsidP="00D63EDB">
      <w:pPr>
        <w:ind w:firstLine="0"/>
        <w:rPr>
          <w:rFonts w:asciiTheme="minorBidi" w:hAnsiTheme="minorBidi"/>
          <w:color w:val="000000" w:themeColor="text1"/>
        </w:rPr>
      </w:pPr>
    </w:p>
    <w:p w14:paraId="0FF51C90" w14:textId="77777777" w:rsidR="009131B7" w:rsidRDefault="009131B7" w:rsidP="00D63EDB">
      <w:pPr>
        <w:ind w:firstLine="0"/>
        <w:rPr>
          <w:rFonts w:asciiTheme="minorBidi" w:hAnsiTheme="minorBidi"/>
          <w:color w:val="000000" w:themeColor="text1"/>
        </w:rPr>
      </w:pPr>
    </w:p>
    <w:p w14:paraId="718C586B" w14:textId="77777777" w:rsidR="009131B7" w:rsidRDefault="009131B7" w:rsidP="00D63EDB">
      <w:pPr>
        <w:ind w:firstLine="0"/>
        <w:rPr>
          <w:rFonts w:asciiTheme="minorBidi" w:hAnsiTheme="minorBidi"/>
          <w:color w:val="000000" w:themeColor="text1"/>
        </w:rPr>
      </w:pPr>
    </w:p>
    <w:sectPr w:rsidR="009131B7" w:rsidSect="00524FF1">
      <w:pgSz w:w="11906" w:h="16838"/>
      <w:pgMar w:top="851" w:right="1797" w:bottom="1440" w:left="1797" w:header="709" w:footer="709" w:gutter="0"/>
      <w:lnNumType w:countBy="2" w:restart="continuous"/>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463D5"/>
    <w:multiLevelType w:val="hybridMultilevel"/>
    <w:tmpl w:val="F8CC6C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6503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F082B15"/>
    <w:multiLevelType w:val="hybridMultilevel"/>
    <w:tmpl w:val="05D4E676"/>
    <w:lvl w:ilvl="0" w:tplc="99969FEE">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3" w15:restartNumberingAfterBreak="0">
    <w:nsid w:val="4FE25464"/>
    <w:multiLevelType w:val="hybridMultilevel"/>
    <w:tmpl w:val="9BF45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3986574">
    <w:abstractNumId w:val="3"/>
  </w:num>
  <w:num w:numId="2" w16cid:durableId="1739134539">
    <w:abstractNumId w:val="1"/>
  </w:num>
  <w:num w:numId="3" w16cid:durableId="2087846571">
    <w:abstractNumId w:val="0"/>
  </w:num>
  <w:num w:numId="4" w16cid:durableId="44002830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rah Moshe">
    <w15:presenceInfo w15:providerId="AD" w15:userId="S-1-5-21-271836323-407181114-106683245-173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czMbEwMTO2MLMwMTdX0lEKTi0uzszPAykwsqgFABDLKBotAAAA"/>
  </w:docVars>
  <w:rsids>
    <w:rsidRoot w:val="00F10D2D"/>
    <w:rsid w:val="00000460"/>
    <w:rsid w:val="00000A12"/>
    <w:rsid w:val="00000F51"/>
    <w:rsid w:val="00000FE8"/>
    <w:rsid w:val="0000128C"/>
    <w:rsid w:val="00001E88"/>
    <w:rsid w:val="00002721"/>
    <w:rsid w:val="0000281D"/>
    <w:rsid w:val="00002B1E"/>
    <w:rsid w:val="00002E90"/>
    <w:rsid w:val="000030E1"/>
    <w:rsid w:val="00003CE0"/>
    <w:rsid w:val="00003F35"/>
    <w:rsid w:val="00003F39"/>
    <w:rsid w:val="00004CBA"/>
    <w:rsid w:val="0000510A"/>
    <w:rsid w:val="0000532E"/>
    <w:rsid w:val="0000542E"/>
    <w:rsid w:val="000060F2"/>
    <w:rsid w:val="000063A3"/>
    <w:rsid w:val="0000657C"/>
    <w:rsid w:val="00007155"/>
    <w:rsid w:val="00007270"/>
    <w:rsid w:val="00011773"/>
    <w:rsid w:val="0001296C"/>
    <w:rsid w:val="00013A76"/>
    <w:rsid w:val="00013E45"/>
    <w:rsid w:val="0001481A"/>
    <w:rsid w:val="00014DD5"/>
    <w:rsid w:val="00015B4D"/>
    <w:rsid w:val="00015E19"/>
    <w:rsid w:val="00016125"/>
    <w:rsid w:val="00017180"/>
    <w:rsid w:val="00017195"/>
    <w:rsid w:val="00017224"/>
    <w:rsid w:val="0001770D"/>
    <w:rsid w:val="00017B81"/>
    <w:rsid w:val="00017C6D"/>
    <w:rsid w:val="00017DEC"/>
    <w:rsid w:val="00020097"/>
    <w:rsid w:val="00020CE4"/>
    <w:rsid w:val="00020E2D"/>
    <w:rsid w:val="00021AF8"/>
    <w:rsid w:val="00021D62"/>
    <w:rsid w:val="00021F92"/>
    <w:rsid w:val="00022404"/>
    <w:rsid w:val="00023752"/>
    <w:rsid w:val="0002399B"/>
    <w:rsid w:val="00023E4B"/>
    <w:rsid w:val="00023EC1"/>
    <w:rsid w:val="00024110"/>
    <w:rsid w:val="00024666"/>
    <w:rsid w:val="00024789"/>
    <w:rsid w:val="000248DC"/>
    <w:rsid w:val="0002492B"/>
    <w:rsid w:val="000249CE"/>
    <w:rsid w:val="0002532E"/>
    <w:rsid w:val="00025860"/>
    <w:rsid w:val="00026033"/>
    <w:rsid w:val="00026952"/>
    <w:rsid w:val="00027367"/>
    <w:rsid w:val="00027706"/>
    <w:rsid w:val="0002784F"/>
    <w:rsid w:val="00027ED5"/>
    <w:rsid w:val="0003017E"/>
    <w:rsid w:val="00030557"/>
    <w:rsid w:val="0003079E"/>
    <w:rsid w:val="00031624"/>
    <w:rsid w:val="00031B73"/>
    <w:rsid w:val="000320CA"/>
    <w:rsid w:val="0003255E"/>
    <w:rsid w:val="0003316D"/>
    <w:rsid w:val="000350F3"/>
    <w:rsid w:val="00035711"/>
    <w:rsid w:val="00035F57"/>
    <w:rsid w:val="0003641A"/>
    <w:rsid w:val="0003676E"/>
    <w:rsid w:val="00036BD8"/>
    <w:rsid w:val="00036D5F"/>
    <w:rsid w:val="00036DE8"/>
    <w:rsid w:val="00036F6F"/>
    <w:rsid w:val="0003725C"/>
    <w:rsid w:val="00040135"/>
    <w:rsid w:val="00040773"/>
    <w:rsid w:val="0004096C"/>
    <w:rsid w:val="00040D27"/>
    <w:rsid w:val="000413CC"/>
    <w:rsid w:val="000415DF"/>
    <w:rsid w:val="00041E64"/>
    <w:rsid w:val="0004268E"/>
    <w:rsid w:val="0004269C"/>
    <w:rsid w:val="000427F4"/>
    <w:rsid w:val="00042F7B"/>
    <w:rsid w:val="0004310C"/>
    <w:rsid w:val="00043163"/>
    <w:rsid w:val="000441D3"/>
    <w:rsid w:val="000443F9"/>
    <w:rsid w:val="00044B9A"/>
    <w:rsid w:val="0004517A"/>
    <w:rsid w:val="00045900"/>
    <w:rsid w:val="00045C9D"/>
    <w:rsid w:val="00045F2B"/>
    <w:rsid w:val="00046F41"/>
    <w:rsid w:val="00047367"/>
    <w:rsid w:val="0004767D"/>
    <w:rsid w:val="00051021"/>
    <w:rsid w:val="00051077"/>
    <w:rsid w:val="00051105"/>
    <w:rsid w:val="0005172E"/>
    <w:rsid w:val="00051819"/>
    <w:rsid w:val="00051E0C"/>
    <w:rsid w:val="00051E38"/>
    <w:rsid w:val="0005406D"/>
    <w:rsid w:val="00054335"/>
    <w:rsid w:val="0005440F"/>
    <w:rsid w:val="0005455C"/>
    <w:rsid w:val="000555AC"/>
    <w:rsid w:val="000557F9"/>
    <w:rsid w:val="00055C7A"/>
    <w:rsid w:val="00056639"/>
    <w:rsid w:val="000567DB"/>
    <w:rsid w:val="0005698A"/>
    <w:rsid w:val="00056A10"/>
    <w:rsid w:val="00057098"/>
    <w:rsid w:val="0005718E"/>
    <w:rsid w:val="0005732B"/>
    <w:rsid w:val="00060086"/>
    <w:rsid w:val="0006026E"/>
    <w:rsid w:val="00061C6A"/>
    <w:rsid w:val="00061EB4"/>
    <w:rsid w:val="000623CE"/>
    <w:rsid w:val="00062648"/>
    <w:rsid w:val="00063F58"/>
    <w:rsid w:val="0006404A"/>
    <w:rsid w:val="00064435"/>
    <w:rsid w:val="000644C4"/>
    <w:rsid w:val="00064813"/>
    <w:rsid w:val="000652FB"/>
    <w:rsid w:val="00065456"/>
    <w:rsid w:val="00065DAC"/>
    <w:rsid w:val="00065DD2"/>
    <w:rsid w:val="00066C41"/>
    <w:rsid w:val="00066EBC"/>
    <w:rsid w:val="00067089"/>
    <w:rsid w:val="000670E0"/>
    <w:rsid w:val="00067245"/>
    <w:rsid w:val="000676D0"/>
    <w:rsid w:val="00067CAD"/>
    <w:rsid w:val="0007009E"/>
    <w:rsid w:val="00070C91"/>
    <w:rsid w:val="000710AC"/>
    <w:rsid w:val="00071184"/>
    <w:rsid w:val="000717EF"/>
    <w:rsid w:val="000718DF"/>
    <w:rsid w:val="00071A42"/>
    <w:rsid w:val="00071F1A"/>
    <w:rsid w:val="00071F40"/>
    <w:rsid w:val="00071F45"/>
    <w:rsid w:val="00071FA3"/>
    <w:rsid w:val="00072099"/>
    <w:rsid w:val="00073157"/>
    <w:rsid w:val="000733EC"/>
    <w:rsid w:val="000736A9"/>
    <w:rsid w:val="00073D3C"/>
    <w:rsid w:val="00074728"/>
    <w:rsid w:val="0007485A"/>
    <w:rsid w:val="00074ACA"/>
    <w:rsid w:val="00074B39"/>
    <w:rsid w:val="00075384"/>
    <w:rsid w:val="00075BB4"/>
    <w:rsid w:val="00075E41"/>
    <w:rsid w:val="00076BC3"/>
    <w:rsid w:val="000772B3"/>
    <w:rsid w:val="00080924"/>
    <w:rsid w:val="00081A55"/>
    <w:rsid w:val="00082066"/>
    <w:rsid w:val="0008278D"/>
    <w:rsid w:val="0008337A"/>
    <w:rsid w:val="00083817"/>
    <w:rsid w:val="00083BFE"/>
    <w:rsid w:val="00083FD9"/>
    <w:rsid w:val="000841FD"/>
    <w:rsid w:val="000843A2"/>
    <w:rsid w:val="0008489A"/>
    <w:rsid w:val="00084EA2"/>
    <w:rsid w:val="00085782"/>
    <w:rsid w:val="0008590D"/>
    <w:rsid w:val="00085EAC"/>
    <w:rsid w:val="00086085"/>
    <w:rsid w:val="000868C4"/>
    <w:rsid w:val="00086B20"/>
    <w:rsid w:val="00086B53"/>
    <w:rsid w:val="00087502"/>
    <w:rsid w:val="00087828"/>
    <w:rsid w:val="000878BD"/>
    <w:rsid w:val="00087B15"/>
    <w:rsid w:val="0009033B"/>
    <w:rsid w:val="00090B05"/>
    <w:rsid w:val="00090BB1"/>
    <w:rsid w:val="00090C82"/>
    <w:rsid w:val="000910E2"/>
    <w:rsid w:val="0009119E"/>
    <w:rsid w:val="000912FF"/>
    <w:rsid w:val="0009195E"/>
    <w:rsid w:val="00091CC7"/>
    <w:rsid w:val="0009255B"/>
    <w:rsid w:val="000938BF"/>
    <w:rsid w:val="000940E2"/>
    <w:rsid w:val="000940EA"/>
    <w:rsid w:val="00094A5E"/>
    <w:rsid w:val="00094F25"/>
    <w:rsid w:val="00095776"/>
    <w:rsid w:val="00095845"/>
    <w:rsid w:val="0009597A"/>
    <w:rsid w:val="000959D4"/>
    <w:rsid w:val="00095F06"/>
    <w:rsid w:val="00096364"/>
    <w:rsid w:val="000963E6"/>
    <w:rsid w:val="000966B4"/>
    <w:rsid w:val="00096A4F"/>
    <w:rsid w:val="0009709F"/>
    <w:rsid w:val="000975DD"/>
    <w:rsid w:val="000979C4"/>
    <w:rsid w:val="00097D98"/>
    <w:rsid w:val="000A007A"/>
    <w:rsid w:val="000A033F"/>
    <w:rsid w:val="000A0E08"/>
    <w:rsid w:val="000A121A"/>
    <w:rsid w:val="000A1A9C"/>
    <w:rsid w:val="000A1E23"/>
    <w:rsid w:val="000A220E"/>
    <w:rsid w:val="000A3A05"/>
    <w:rsid w:val="000A4182"/>
    <w:rsid w:val="000A41EF"/>
    <w:rsid w:val="000A42A4"/>
    <w:rsid w:val="000A485E"/>
    <w:rsid w:val="000A4E26"/>
    <w:rsid w:val="000A5F95"/>
    <w:rsid w:val="000A60C7"/>
    <w:rsid w:val="000A6912"/>
    <w:rsid w:val="000A69BC"/>
    <w:rsid w:val="000A6C92"/>
    <w:rsid w:val="000A6FC8"/>
    <w:rsid w:val="000A75A7"/>
    <w:rsid w:val="000B0332"/>
    <w:rsid w:val="000B0996"/>
    <w:rsid w:val="000B0E4D"/>
    <w:rsid w:val="000B192D"/>
    <w:rsid w:val="000B24A2"/>
    <w:rsid w:val="000B2508"/>
    <w:rsid w:val="000B2A09"/>
    <w:rsid w:val="000B31B0"/>
    <w:rsid w:val="000B33F6"/>
    <w:rsid w:val="000B350F"/>
    <w:rsid w:val="000B35F2"/>
    <w:rsid w:val="000B3D89"/>
    <w:rsid w:val="000B3E4C"/>
    <w:rsid w:val="000B3FF5"/>
    <w:rsid w:val="000B4246"/>
    <w:rsid w:val="000B464A"/>
    <w:rsid w:val="000B46B4"/>
    <w:rsid w:val="000B50DD"/>
    <w:rsid w:val="000B5647"/>
    <w:rsid w:val="000B6090"/>
    <w:rsid w:val="000B68EB"/>
    <w:rsid w:val="000B6E7D"/>
    <w:rsid w:val="000B7085"/>
    <w:rsid w:val="000B72D3"/>
    <w:rsid w:val="000B73EA"/>
    <w:rsid w:val="000C05C0"/>
    <w:rsid w:val="000C072C"/>
    <w:rsid w:val="000C0E33"/>
    <w:rsid w:val="000C10BE"/>
    <w:rsid w:val="000C16D4"/>
    <w:rsid w:val="000C1B03"/>
    <w:rsid w:val="000C2A5B"/>
    <w:rsid w:val="000C2C8C"/>
    <w:rsid w:val="000C2FBD"/>
    <w:rsid w:val="000C31CB"/>
    <w:rsid w:val="000C39ED"/>
    <w:rsid w:val="000C3B6F"/>
    <w:rsid w:val="000C4274"/>
    <w:rsid w:val="000C4DD9"/>
    <w:rsid w:val="000C4DFD"/>
    <w:rsid w:val="000C4F5C"/>
    <w:rsid w:val="000C513A"/>
    <w:rsid w:val="000C55F0"/>
    <w:rsid w:val="000C5813"/>
    <w:rsid w:val="000C60AC"/>
    <w:rsid w:val="000C62C9"/>
    <w:rsid w:val="000C690A"/>
    <w:rsid w:val="000C6B46"/>
    <w:rsid w:val="000C6ECF"/>
    <w:rsid w:val="000C7771"/>
    <w:rsid w:val="000C7FE0"/>
    <w:rsid w:val="000D042D"/>
    <w:rsid w:val="000D12C1"/>
    <w:rsid w:val="000D1545"/>
    <w:rsid w:val="000D2C96"/>
    <w:rsid w:val="000D31BC"/>
    <w:rsid w:val="000D4013"/>
    <w:rsid w:val="000D44A6"/>
    <w:rsid w:val="000D46F4"/>
    <w:rsid w:val="000D47E1"/>
    <w:rsid w:val="000D4D00"/>
    <w:rsid w:val="000D5A60"/>
    <w:rsid w:val="000D5D10"/>
    <w:rsid w:val="000D60A7"/>
    <w:rsid w:val="000D6410"/>
    <w:rsid w:val="000D6487"/>
    <w:rsid w:val="000D6D00"/>
    <w:rsid w:val="000D783B"/>
    <w:rsid w:val="000E185C"/>
    <w:rsid w:val="000E1AD9"/>
    <w:rsid w:val="000E22E5"/>
    <w:rsid w:val="000E39ED"/>
    <w:rsid w:val="000E4C2D"/>
    <w:rsid w:val="000E53C4"/>
    <w:rsid w:val="000E57AD"/>
    <w:rsid w:val="000E5C46"/>
    <w:rsid w:val="000E5EA5"/>
    <w:rsid w:val="000E744E"/>
    <w:rsid w:val="000E758C"/>
    <w:rsid w:val="000E7A91"/>
    <w:rsid w:val="000F03C2"/>
    <w:rsid w:val="000F07C5"/>
    <w:rsid w:val="000F094A"/>
    <w:rsid w:val="000F0C7B"/>
    <w:rsid w:val="000F21E6"/>
    <w:rsid w:val="000F221A"/>
    <w:rsid w:val="000F299F"/>
    <w:rsid w:val="000F325A"/>
    <w:rsid w:val="000F396F"/>
    <w:rsid w:val="000F3A32"/>
    <w:rsid w:val="000F4511"/>
    <w:rsid w:val="000F513D"/>
    <w:rsid w:val="000F52D4"/>
    <w:rsid w:val="000F6118"/>
    <w:rsid w:val="000F6EBC"/>
    <w:rsid w:val="000F6F7F"/>
    <w:rsid w:val="000F7132"/>
    <w:rsid w:val="000F71B7"/>
    <w:rsid w:val="000F752D"/>
    <w:rsid w:val="000F7DAE"/>
    <w:rsid w:val="001010AF"/>
    <w:rsid w:val="00101730"/>
    <w:rsid w:val="001018D5"/>
    <w:rsid w:val="00101B04"/>
    <w:rsid w:val="001025C3"/>
    <w:rsid w:val="001028A9"/>
    <w:rsid w:val="00102CF0"/>
    <w:rsid w:val="00102EBD"/>
    <w:rsid w:val="00103269"/>
    <w:rsid w:val="00103821"/>
    <w:rsid w:val="00103978"/>
    <w:rsid w:val="00103F03"/>
    <w:rsid w:val="00104BF5"/>
    <w:rsid w:val="00104D86"/>
    <w:rsid w:val="00105595"/>
    <w:rsid w:val="001057B8"/>
    <w:rsid w:val="00105C28"/>
    <w:rsid w:val="00107039"/>
    <w:rsid w:val="0010719D"/>
    <w:rsid w:val="001071E2"/>
    <w:rsid w:val="00107A3A"/>
    <w:rsid w:val="00107E68"/>
    <w:rsid w:val="001104EB"/>
    <w:rsid w:val="001107C0"/>
    <w:rsid w:val="001112C9"/>
    <w:rsid w:val="00111367"/>
    <w:rsid w:val="0011140E"/>
    <w:rsid w:val="00113412"/>
    <w:rsid w:val="001138F4"/>
    <w:rsid w:val="00113919"/>
    <w:rsid w:val="00114E83"/>
    <w:rsid w:val="0011535C"/>
    <w:rsid w:val="0011552B"/>
    <w:rsid w:val="0011562E"/>
    <w:rsid w:val="001167A1"/>
    <w:rsid w:val="00116C4E"/>
    <w:rsid w:val="0011774C"/>
    <w:rsid w:val="0011787A"/>
    <w:rsid w:val="001179E3"/>
    <w:rsid w:val="00117B7E"/>
    <w:rsid w:val="00117C5E"/>
    <w:rsid w:val="0012184F"/>
    <w:rsid w:val="00121D69"/>
    <w:rsid w:val="0012223D"/>
    <w:rsid w:val="00122619"/>
    <w:rsid w:val="001226CA"/>
    <w:rsid w:val="001234CE"/>
    <w:rsid w:val="001238C2"/>
    <w:rsid w:val="00123EDA"/>
    <w:rsid w:val="0012431C"/>
    <w:rsid w:val="001244A3"/>
    <w:rsid w:val="001245AE"/>
    <w:rsid w:val="00125536"/>
    <w:rsid w:val="00125AA9"/>
    <w:rsid w:val="00125E19"/>
    <w:rsid w:val="00126297"/>
    <w:rsid w:val="00126A9D"/>
    <w:rsid w:val="001277E1"/>
    <w:rsid w:val="001306E6"/>
    <w:rsid w:val="00130725"/>
    <w:rsid w:val="00130EA6"/>
    <w:rsid w:val="0013128E"/>
    <w:rsid w:val="0013185A"/>
    <w:rsid w:val="00131B10"/>
    <w:rsid w:val="001322B9"/>
    <w:rsid w:val="001325C6"/>
    <w:rsid w:val="001326D9"/>
    <w:rsid w:val="00132BB9"/>
    <w:rsid w:val="00132E5E"/>
    <w:rsid w:val="00133232"/>
    <w:rsid w:val="0013399E"/>
    <w:rsid w:val="00133E1A"/>
    <w:rsid w:val="00134403"/>
    <w:rsid w:val="00134ADD"/>
    <w:rsid w:val="001353DC"/>
    <w:rsid w:val="001355F2"/>
    <w:rsid w:val="001367EB"/>
    <w:rsid w:val="00137FB5"/>
    <w:rsid w:val="001404EA"/>
    <w:rsid w:val="001409E7"/>
    <w:rsid w:val="0014149F"/>
    <w:rsid w:val="00141996"/>
    <w:rsid w:val="00141B45"/>
    <w:rsid w:val="00141EFA"/>
    <w:rsid w:val="00142B19"/>
    <w:rsid w:val="00142DD8"/>
    <w:rsid w:val="00142F00"/>
    <w:rsid w:val="0014337D"/>
    <w:rsid w:val="0014359C"/>
    <w:rsid w:val="00143755"/>
    <w:rsid w:val="00143B87"/>
    <w:rsid w:val="001441E8"/>
    <w:rsid w:val="001443FA"/>
    <w:rsid w:val="00144733"/>
    <w:rsid w:val="0014475C"/>
    <w:rsid w:val="0014499A"/>
    <w:rsid w:val="00144A31"/>
    <w:rsid w:val="00144A4F"/>
    <w:rsid w:val="00144B7A"/>
    <w:rsid w:val="001454BB"/>
    <w:rsid w:val="001457F5"/>
    <w:rsid w:val="00145B11"/>
    <w:rsid w:val="00145BB8"/>
    <w:rsid w:val="00145E72"/>
    <w:rsid w:val="00146167"/>
    <w:rsid w:val="001466D0"/>
    <w:rsid w:val="001466DD"/>
    <w:rsid w:val="0014680C"/>
    <w:rsid w:val="0014695C"/>
    <w:rsid w:val="00146BAA"/>
    <w:rsid w:val="00146C9C"/>
    <w:rsid w:val="00147181"/>
    <w:rsid w:val="00147BCC"/>
    <w:rsid w:val="0015087E"/>
    <w:rsid w:val="00150AED"/>
    <w:rsid w:val="0015110C"/>
    <w:rsid w:val="001515BF"/>
    <w:rsid w:val="00152944"/>
    <w:rsid w:val="00152CAD"/>
    <w:rsid w:val="00152E77"/>
    <w:rsid w:val="00152E85"/>
    <w:rsid w:val="0015379B"/>
    <w:rsid w:val="00153A6A"/>
    <w:rsid w:val="0015425D"/>
    <w:rsid w:val="001542F1"/>
    <w:rsid w:val="001544A9"/>
    <w:rsid w:val="0015462C"/>
    <w:rsid w:val="0015477B"/>
    <w:rsid w:val="0015519F"/>
    <w:rsid w:val="00155582"/>
    <w:rsid w:val="00155E76"/>
    <w:rsid w:val="001568C8"/>
    <w:rsid w:val="00156BB5"/>
    <w:rsid w:val="001575D9"/>
    <w:rsid w:val="00157675"/>
    <w:rsid w:val="00157690"/>
    <w:rsid w:val="00157815"/>
    <w:rsid w:val="00157DC1"/>
    <w:rsid w:val="0016051D"/>
    <w:rsid w:val="00160893"/>
    <w:rsid w:val="00160ADF"/>
    <w:rsid w:val="00160F0D"/>
    <w:rsid w:val="001614A1"/>
    <w:rsid w:val="001615EC"/>
    <w:rsid w:val="00161CE3"/>
    <w:rsid w:val="0016237B"/>
    <w:rsid w:val="001623BC"/>
    <w:rsid w:val="001630DF"/>
    <w:rsid w:val="0016317B"/>
    <w:rsid w:val="0016366E"/>
    <w:rsid w:val="001639A3"/>
    <w:rsid w:val="00163C4C"/>
    <w:rsid w:val="00164017"/>
    <w:rsid w:val="001647DD"/>
    <w:rsid w:val="0016487F"/>
    <w:rsid w:val="001659DD"/>
    <w:rsid w:val="00165C57"/>
    <w:rsid w:val="00165D6A"/>
    <w:rsid w:val="0016673B"/>
    <w:rsid w:val="00166BFB"/>
    <w:rsid w:val="00166E83"/>
    <w:rsid w:val="00166FEA"/>
    <w:rsid w:val="001670BE"/>
    <w:rsid w:val="001678C0"/>
    <w:rsid w:val="001679CC"/>
    <w:rsid w:val="00167A72"/>
    <w:rsid w:val="00167D08"/>
    <w:rsid w:val="00170DED"/>
    <w:rsid w:val="001712C2"/>
    <w:rsid w:val="001713EF"/>
    <w:rsid w:val="001714A6"/>
    <w:rsid w:val="001714E4"/>
    <w:rsid w:val="00172CC4"/>
    <w:rsid w:val="00173658"/>
    <w:rsid w:val="0017378F"/>
    <w:rsid w:val="00173E15"/>
    <w:rsid w:val="00173F9F"/>
    <w:rsid w:val="00174402"/>
    <w:rsid w:val="00174445"/>
    <w:rsid w:val="001757B4"/>
    <w:rsid w:val="001763EB"/>
    <w:rsid w:val="001773A5"/>
    <w:rsid w:val="00177AEF"/>
    <w:rsid w:val="00177EAA"/>
    <w:rsid w:val="00180C3E"/>
    <w:rsid w:val="00181467"/>
    <w:rsid w:val="00182079"/>
    <w:rsid w:val="0018230D"/>
    <w:rsid w:val="00182896"/>
    <w:rsid w:val="001829D0"/>
    <w:rsid w:val="00182FAF"/>
    <w:rsid w:val="001837E9"/>
    <w:rsid w:val="00184A55"/>
    <w:rsid w:val="00184D67"/>
    <w:rsid w:val="00184E9E"/>
    <w:rsid w:val="00186D92"/>
    <w:rsid w:val="0018739B"/>
    <w:rsid w:val="00187726"/>
    <w:rsid w:val="00187DF0"/>
    <w:rsid w:val="00187FDF"/>
    <w:rsid w:val="00190A05"/>
    <w:rsid w:val="00190BCE"/>
    <w:rsid w:val="00190E29"/>
    <w:rsid w:val="00191402"/>
    <w:rsid w:val="0019190B"/>
    <w:rsid w:val="001923C6"/>
    <w:rsid w:val="00192F68"/>
    <w:rsid w:val="00192FA4"/>
    <w:rsid w:val="00193BB8"/>
    <w:rsid w:val="00194635"/>
    <w:rsid w:val="00194ADA"/>
    <w:rsid w:val="001954AA"/>
    <w:rsid w:val="00195E04"/>
    <w:rsid w:val="00195FF9"/>
    <w:rsid w:val="00196BB1"/>
    <w:rsid w:val="00196E24"/>
    <w:rsid w:val="00197564"/>
    <w:rsid w:val="00197D80"/>
    <w:rsid w:val="00197F81"/>
    <w:rsid w:val="001A033A"/>
    <w:rsid w:val="001A085F"/>
    <w:rsid w:val="001A09C3"/>
    <w:rsid w:val="001A1083"/>
    <w:rsid w:val="001A11AA"/>
    <w:rsid w:val="001A1E90"/>
    <w:rsid w:val="001A29D2"/>
    <w:rsid w:val="001A356C"/>
    <w:rsid w:val="001A39BB"/>
    <w:rsid w:val="001A3A16"/>
    <w:rsid w:val="001A3CF1"/>
    <w:rsid w:val="001A3DFF"/>
    <w:rsid w:val="001A4358"/>
    <w:rsid w:val="001A45BC"/>
    <w:rsid w:val="001A48D2"/>
    <w:rsid w:val="001A4988"/>
    <w:rsid w:val="001A5189"/>
    <w:rsid w:val="001A5DF1"/>
    <w:rsid w:val="001A60CA"/>
    <w:rsid w:val="001A696A"/>
    <w:rsid w:val="001A6C1F"/>
    <w:rsid w:val="001A72FC"/>
    <w:rsid w:val="001A760F"/>
    <w:rsid w:val="001A7FA1"/>
    <w:rsid w:val="001B0837"/>
    <w:rsid w:val="001B12AB"/>
    <w:rsid w:val="001B138F"/>
    <w:rsid w:val="001B1746"/>
    <w:rsid w:val="001B2059"/>
    <w:rsid w:val="001B2569"/>
    <w:rsid w:val="001B284C"/>
    <w:rsid w:val="001B2F6D"/>
    <w:rsid w:val="001B3115"/>
    <w:rsid w:val="001B33AF"/>
    <w:rsid w:val="001B4427"/>
    <w:rsid w:val="001B4671"/>
    <w:rsid w:val="001B526E"/>
    <w:rsid w:val="001B531C"/>
    <w:rsid w:val="001B5C40"/>
    <w:rsid w:val="001B60BB"/>
    <w:rsid w:val="001B6685"/>
    <w:rsid w:val="001B6B40"/>
    <w:rsid w:val="001B6D90"/>
    <w:rsid w:val="001C0410"/>
    <w:rsid w:val="001C1080"/>
    <w:rsid w:val="001C2305"/>
    <w:rsid w:val="001C2387"/>
    <w:rsid w:val="001C3100"/>
    <w:rsid w:val="001C347E"/>
    <w:rsid w:val="001C3807"/>
    <w:rsid w:val="001C4478"/>
    <w:rsid w:val="001C487E"/>
    <w:rsid w:val="001C4D81"/>
    <w:rsid w:val="001C6376"/>
    <w:rsid w:val="001C675D"/>
    <w:rsid w:val="001C68CF"/>
    <w:rsid w:val="001C6923"/>
    <w:rsid w:val="001C7011"/>
    <w:rsid w:val="001C7299"/>
    <w:rsid w:val="001C72EE"/>
    <w:rsid w:val="001D0847"/>
    <w:rsid w:val="001D16BF"/>
    <w:rsid w:val="001D1966"/>
    <w:rsid w:val="001D1FAE"/>
    <w:rsid w:val="001D2926"/>
    <w:rsid w:val="001D2DEF"/>
    <w:rsid w:val="001D4157"/>
    <w:rsid w:val="001D4337"/>
    <w:rsid w:val="001D442C"/>
    <w:rsid w:val="001D4963"/>
    <w:rsid w:val="001D4A41"/>
    <w:rsid w:val="001D520D"/>
    <w:rsid w:val="001D6035"/>
    <w:rsid w:val="001D6706"/>
    <w:rsid w:val="001D696B"/>
    <w:rsid w:val="001D6E38"/>
    <w:rsid w:val="001D7183"/>
    <w:rsid w:val="001D71D1"/>
    <w:rsid w:val="001D74DF"/>
    <w:rsid w:val="001D79F1"/>
    <w:rsid w:val="001D7E66"/>
    <w:rsid w:val="001E149D"/>
    <w:rsid w:val="001E1C4E"/>
    <w:rsid w:val="001E1EB9"/>
    <w:rsid w:val="001E350C"/>
    <w:rsid w:val="001E361C"/>
    <w:rsid w:val="001E4352"/>
    <w:rsid w:val="001E479B"/>
    <w:rsid w:val="001E4962"/>
    <w:rsid w:val="001E4B53"/>
    <w:rsid w:val="001E550C"/>
    <w:rsid w:val="001E56AF"/>
    <w:rsid w:val="001E602C"/>
    <w:rsid w:val="001E6C97"/>
    <w:rsid w:val="001E6E5E"/>
    <w:rsid w:val="001E73C2"/>
    <w:rsid w:val="001F022C"/>
    <w:rsid w:val="001F04AF"/>
    <w:rsid w:val="001F0769"/>
    <w:rsid w:val="001F21A8"/>
    <w:rsid w:val="001F235F"/>
    <w:rsid w:val="001F2899"/>
    <w:rsid w:val="001F2BF8"/>
    <w:rsid w:val="001F31A2"/>
    <w:rsid w:val="001F4136"/>
    <w:rsid w:val="001F457F"/>
    <w:rsid w:val="001F4ABB"/>
    <w:rsid w:val="001F4B2C"/>
    <w:rsid w:val="001F4BDF"/>
    <w:rsid w:val="001F5F6D"/>
    <w:rsid w:val="001F64D3"/>
    <w:rsid w:val="001F6BF7"/>
    <w:rsid w:val="001F72EF"/>
    <w:rsid w:val="001F7E82"/>
    <w:rsid w:val="00200183"/>
    <w:rsid w:val="00200316"/>
    <w:rsid w:val="00200872"/>
    <w:rsid w:val="00201070"/>
    <w:rsid w:val="00201434"/>
    <w:rsid w:val="00201CF0"/>
    <w:rsid w:val="00202240"/>
    <w:rsid w:val="0020276B"/>
    <w:rsid w:val="002028A3"/>
    <w:rsid w:val="002028B7"/>
    <w:rsid w:val="00202EDF"/>
    <w:rsid w:val="00203442"/>
    <w:rsid w:val="00203718"/>
    <w:rsid w:val="002039F5"/>
    <w:rsid w:val="00203AD4"/>
    <w:rsid w:val="00204059"/>
    <w:rsid w:val="0020409F"/>
    <w:rsid w:val="0020419C"/>
    <w:rsid w:val="00204884"/>
    <w:rsid w:val="00205A84"/>
    <w:rsid w:val="00206156"/>
    <w:rsid w:val="002067F7"/>
    <w:rsid w:val="00206915"/>
    <w:rsid w:val="002076B2"/>
    <w:rsid w:val="00207EC0"/>
    <w:rsid w:val="0021093B"/>
    <w:rsid w:val="002111BE"/>
    <w:rsid w:val="00211356"/>
    <w:rsid w:val="002115C9"/>
    <w:rsid w:val="00211AAF"/>
    <w:rsid w:val="00211E2A"/>
    <w:rsid w:val="00212813"/>
    <w:rsid w:val="00212E72"/>
    <w:rsid w:val="00212F23"/>
    <w:rsid w:val="002145B1"/>
    <w:rsid w:val="0021581D"/>
    <w:rsid w:val="00215B4C"/>
    <w:rsid w:val="002163C3"/>
    <w:rsid w:val="00217FE5"/>
    <w:rsid w:val="002206BD"/>
    <w:rsid w:val="00220A19"/>
    <w:rsid w:val="00220F66"/>
    <w:rsid w:val="00220FC1"/>
    <w:rsid w:val="0022127A"/>
    <w:rsid w:val="002217BB"/>
    <w:rsid w:val="00221DD1"/>
    <w:rsid w:val="00222718"/>
    <w:rsid w:val="00222CD1"/>
    <w:rsid w:val="002230FA"/>
    <w:rsid w:val="0022390E"/>
    <w:rsid w:val="00224371"/>
    <w:rsid w:val="00224A8E"/>
    <w:rsid w:val="00224E54"/>
    <w:rsid w:val="0022555B"/>
    <w:rsid w:val="00225A15"/>
    <w:rsid w:val="00225ACD"/>
    <w:rsid w:val="00225F55"/>
    <w:rsid w:val="002262AD"/>
    <w:rsid w:val="0022651F"/>
    <w:rsid w:val="00226B24"/>
    <w:rsid w:val="00226BD6"/>
    <w:rsid w:val="0022708D"/>
    <w:rsid w:val="00227896"/>
    <w:rsid w:val="002305EF"/>
    <w:rsid w:val="00230620"/>
    <w:rsid w:val="002308B6"/>
    <w:rsid w:val="0023154E"/>
    <w:rsid w:val="00231DC5"/>
    <w:rsid w:val="0023304B"/>
    <w:rsid w:val="002330C8"/>
    <w:rsid w:val="002337E6"/>
    <w:rsid w:val="00233C69"/>
    <w:rsid w:val="00233D26"/>
    <w:rsid w:val="00234101"/>
    <w:rsid w:val="00234962"/>
    <w:rsid w:val="0023565F"/>
    <w:rsid w:val="002358D1"/>
    <w:rsid w:val="00235AEC"/>
    <w:rsid w:val="00236253"/>
    <w:rsid w:val="00236540"/>
    <w:rsid w:val="002369C3"/>
    <w:rsid w:val="002370D4"/>
    <w:rsid w:val="002374B0"/>
    <w:rsid w:val="0024089C"/>
    <w:rsid w:val="002408C4"/>
    <w:rsid w:val="00240ED5"/>
    <w:rsid w:val="00241496"/>
    <w:rsid w:val="002417A4"/>
    <w:rsid w:val="002417D9"/>
    <w:rsid w:val="0024203D"/>
    <w:rsid w:val="002422E6"/>
    <w:rsid w:val="0024255E"/>
    <w:rsid w:val="00242784"/>
    <w:rsid w:val="002429F1"/>
    <w:rsid w:val="00242C7A"/>
    <w:rsid w:val="00243318"/>
    <w:rsid w:val="00243F5D"/>
    <w:rsid w:val="00243F65"/>
    <w:rsid w:val="002443DF"/>
    <w:rsid w:val="00244740"/>
    <w:rsid w:val="00245C32"/>
    <w:rsid w:val="00246199"/>
    <w:rsid w:val="002462D9"/>
    <w:rsid w:val="0024632E"/>
    <w:rsid w:val="002470F5"/>
    <w:rsid w:val="00247298"/>
    <w:rsid w:val="0024756E"/>
    <w:rsid w:val="002477E6"/>
    <w:rsid w:val="00250200"/>
    <w:rsid w:val="00250774"/>
    <w:rsid w:val="00250915"/>
    <w:rsid w:val="0025118E"/>
    <w:rsid w:val="00251515"/>
    <w:rsid w:val="0025191F"/>
    <w:rsid w:val="00251F3C"/>
    <w:rsid w:val="00252AAB"/>
    <w:rsid w:val="00252FF4"/>
    <w:rsid w:val="00253469"/>
    <w:rsid w:val="00253D6D"/>
    <w:rsid w:val="0025404E"/>
    <w:rsid w:val="00254605"/>
    <w:rsid w:val="00254672"/>
    <w:rsid w:val="002547D2"/>
    <w:rsid w:val="00254837"/>
    <w:rsid w:val="00254AD4"/>
    <w:rsid w:val="00254CC6"/>
    <w:rsid w:val="00254D88"/>
    <w:rsid w:val="00255252"/>
    <w:rsid w:val="002552A4"/>
    <w:rsid w:val="0025582E"/>
    <w:rsid w:val="00255C6D"/>
    <w:rsid w:val="002563EB"/>
    <w:rsid w:val="00256C69"/>
    <w:rsid w:val="00257244"/>
    <w:rsid w:val="00257E42"/>
    <w:rsid w:val="002601F0"/>
    <w:rsid w:val="002602DE"/>
    <w:rsid w:val="00260563"/>
    <w:rsid w:val="00260853"/>
    <w:rsid w:val="0026134A"/>
    <w:rsid w:val="002617C1"/>
    <w:rsid w:val="00261D20"/>
    <w:rsid w:val="00262517"/>
    <w:rsid w:val="002629BF"/>
    <w:rsid w:val="0026352A"/>
    <w:rsid w:val="00263531"/>
    <w:rsid w:val="0026408D"/>
    <w:rsid w:val="002641EF"/>
    <w:rsid w:val="002641FF"/>
    <w:rsid w:val="00264511"/>
    <w:rsid w:val="00264667"/>
    <w:rsid w:val="00264CA7"/>
    <w:rsid w:val="00264FF1"/>
    <w:rsid w:val="0026580A"/>
    <w:rsid w:val="00266A15"/>
    <w:rsid w:val="00266E86"/>
    <w:rsid w:val="00266FB1"/>
    <w:rsid w:val="002676E5"/>
    <w:rsid w:val="00267D17"/>
    <w:rsid w:val="00270C3C"/>
    <w:rsid w:val="00271026"/>
    <w:rsid w:val="0027133A"/>
    <w:rsid w:val="002716CF"/>
    <w:rsid w:val="00271796"/>
    <w:rsid w:val="002717D7"/>
    <w:rsid w:val="00272690"/>
    <w:rsid w:val="002728A6"/>
    <w:rsid w:val="002728CC"/>
    <w:rsid w:val="00272EEB"/>
    <w:rsid w:val="00273699"/>
    <w:rsid w:val="00273D9F"/>
    <w:rsid w:val="00274138"/>
    <w:rsid w:val="00274A68"/>
    <w:rsid w:val="00274EC1"/>
    <w:rsid w:val="00274F1B"/>
    <w:rsid w:val="00275051"/>
    <w:rsid w:val="00276A1E"/>
    <w:rsid w:val="00276DFE"/>
    <w:rsid w:val="00277272"/>
    <w:rsid w:val="00277496"/>
    <w:rsid w:val="0027758F"/>
    <w:rsid w:val="0027796E"/>
    <w:rsid w:val="002800F5"/>
    <w:rsid w:val="0028027F"/>
    <w:rsid w:val="00280F7B"/>
    <w:rsid w:val="00281065"/>
    <w:rsid w:val="002812B3"/>
    <w:rsid w:val="00282316"/>
    <w:rsid w:val="00282548"/>
    <w:rsid w:val="002828A2"/>
    <w:rsid w:val="00282DA8"/>
    <w:rsid w:val="00283269"/>
    <w:rsid w:val="002843A6"/>
    <w:rsid w:val="0028465F"/>
    <w:rsid w:val="00284EE8"/>
    <w:rsid w:val="00285163"/>
    <w:rsid w:val="002853E3"/>
    <w:rsid w:val="002858ED"/>
    <w:rsid w:val="00285CCB"/>
    <w:rsid w:val="00285F61"/>
    <w:rsid w:val="00286CFE"/>
    <w:rsid w:val="00287ACF"/>
    <w:rsid w:val="00290410"/>
    <w:rsid w:val="0029169E"/>
    <w:rsid w:val="00291B7F"/>
    <w:rsid w:val="00291CB9"/>
    <w:rsid w:val="00291CEA"/>
    <w:rsid w:val="00292220"/>
    <w:rsid w:val="002935D4"/>
    <w:rsid w:val="00293879"/>
    <w:rsid w:val="00293914"/>
    <w:rsid w:val="00293B29"/>
    <w:rsid w:val="00293C15"/>
    <w:rsid w:val="002942DC"/>
    <w:rsid w:val="00294602"/>
    <w:rsid w:val="0029460A"/>
    <w:rsid w:val="00294944"/>
    <w:rsid w:val="002949E9"/>
    <w:rsid w:val="00294D19"/>
    <w:rsid w:val="00295B09"/>
    <w:rsid w:val="002969E4"/>
    <w:rsid w:val="002974BA"/>
    <w:rsid w:val="00297AFA"/>
    <w:rsid w:val="00297FF7"/>
    <w:rsid w:val="002A015C"/>
    <w:rsid w:val="002A127B"/>
    <w:rsid w:val="002A22F7"/>
    <w:rsid w:val="002A25CF"/>
    <w:rsid w:val="002A25E0"/>
    <w:rsid w:val="002A2B16"/>
    <w:rsid w:val="002A2B64"/>
    <w:rsid w:val="002A2E9D"/>
    <w:rsid w:val="002A31B7"/>
    <w:rsid w:val="002A31C4"/>
    <w:rsid w:val="002A3431"/>
    <w:rsid w:val="002A3560"/>
    <w:rsid w:val="002A3767"/>
    <w:rsid w:val="002A38AE"/>
    <w:rsid w:val="002A5238"/>
    <w:rsid w:val="002A5930"/>
    <w:rsid w:val="002A5D70"/>
    <w:rsid w:val="002A611C"/>
    <w:rsid w:val="002A6CC8"/>
    <w:rsid w:val="002A738D"/>
    <w:rsid w:val="002A741C"/>
    <w:rsid w:val="002A77B9"/>
    <w:rsid w:val="002B0152"/>
    <w:rsid w:val="002B105E"/>
    <w:rsid w:val="002B11C6"/>
    <w:rsid w:val="002B14DF"/>
    <w:rsid w:val="002B193C"/>
    <w:rsid w:val="002B1F33"/>
    <w:rsid w:val="002B2510"/>
    <w:rsid w:val="002B2627"/>
    <w:rsid w:val="002B3389"/>
    <w:rsid w:val="002B3D08"/>
    <w:rsid w:val="002B44AB"/>
    <w:rsid w:val="002B50B0"/>
    <w:rsid w:val="002B5E55"/>
    <w:rsid w:val="002B5F5F"/>
    <w:rsid w:val="002B6784"/>
    <w:rsid w:val="002B69A3"/>
    <w:rsid w:val="002B6F80"/>
    <w:rsid w:val="002B73F3"/>
    <w:rsid w:val="002B7686"/>
    <w:rsid w:val="002B76E7"/>
    <w:rsid w:val="002B7AB5"/>
    <w:rsid w:val="002B7E20"/>
    <w:rsid w:val="002C0685"/>
    <w:rsid w:val="002C13C7"/>
    <w:rsid w:val="002C1BAA"/>
    <w:rsid w:val="002C32B0"/>
    <w:rsid w:val="002C36BE"/>
    <w:rsid w:val="002C370E"/>
    <w:rsid w:val="002C3739"/>
    <w:rsid w:val="002C3849"/>
    <w:rsid w:val="002C3B3D"/>
    <w:rsid w:val="002C4620"/>
    <w:rsid w:val="002C4C57"/>
    <w:rsid w:val="002C54AA"/>
    <w:rsid w:val="002C57B9"/>
    <w:rsid w:val="002C5D37"/>
    <w:rsid w:val="002C6247"/>
    <w:rsid w:val="002C689B"/>
    <w:rsid w:val="002C7209"/>
    <w:rsid w:val="002C72DA"/>
    <w:rsid w:val="002D03C2"/>
    <w:rsid w:val="002D044E"/>
    <w:rsid w:val="002D1017"/>
    <w:rsid w:val="002D153F"/>
    <w:rsid w:val="002D199B"/>
    <w:rsid w:val="002D1DAF"/>
    <w:rsid w:val="002D202B"/>
    <w:rsid w:val="002D244F"/>
    <w:rsid w:val="002D2DB3"/>
    <w:rsid w:val="002D375A"/>
    <w:rsid w:val="002D376F"/>
    <w:rsid w:val="002D39BF"/>
    <w:rsid w:val="002D3C13"/>
    <w:rsid w:val="002D3DDA"/>
    <w:rsid w:val="002D4075"/>
    <w:rsid w:val="002D546E"/>
    <w:rsid w:val="002D5C15"/>
    <w:rsid w:val="002D6221"/>
    <w:rsid w:val="002D62D5"/>
    <w:rsid w:val="002D6571"/>
    <w:rsid w:val="002D730C"/>
    <w:rsid w:val="002D7D53"/>
    <w:rsid w:val="002E0716"/>
    <w:rsid w:val="002E0B90"/>
    <w:rsid w:val="002E0E14"/>
    <w:rsid w:val="002E1424"/>
    <w:rsid w:val="002E169B"/>
    <w:rsid w:val="002E170C"/>
    <w:rsid w:val="002E1A83"/>
    <w:rsid w:val="002E1E6B"/>
    <w:rsid w:val="002E2048"/>
    <w:rsid w:val="002E3102"/>
    <w:rsid w:val="002E41D3"/>
    <w:rsid w:val="002E4A8C"/>
    <w:rsid w:val="002E50A0"/>
    <w:rsid w:val="002E52AD"/>
    <w:rsid w:val="002E5D16"/>
    <w:rsid w:val="002E6CC1"/>
    <w:rsid w:val="002E6E4D"/>
    <w:rsid w:val="002E7238"/>
    <w:rsid w:val="002E7F01"/>
    <w:rsid w:val="002F08AE"/>
    <w:rsid w:val="002F0B36"/>
    <w:rsid w:val="002F0F28"/>
    <w:rsid w:val="002F123E"/>
    <w:rsid w:val="002F1D79"/>
    <w:rsid w:val="002F1E6E"/>
    <w:rsid w:val="002F20E7"/>
    <w:rsid w:val="002F246F"/>
    <w:rsid w:val="002F2489"/>
    <w:rsid w:val="002F3B29"/>
    <w:rsid w:val="002F4079"/>
    <w:rsid w:val="002F4928"/>
    <w:rsid w:val="002F4FA6"/>
    <w:rsid w:val="002F5901"/>
    <w:rsid w:val="002F5A20"/>
    <w:rsid w:val="002F6BF5"/>
    <w:rsid w:val="002F722D"/>
    <w:rsid w:val="0030082A"/>
    <w:rsid w:val="00300A8B"/>
    <w:rsid w:val="003011DA"/>
    <w:rsid w:val="00301C16"/>
    <w:rsid w:val="003022E1"/>
    <w:rsid w:val="00302494"/>
    <w:rsid w:val="00302531"/>
    <w:rsid w:val="00302872"/>
    <w:rsid w:val="00302B33"/>
    <w:rsid w:val="00302B96"/>
    <w:rsid w:val="00302CE4"/>
    <w:rsid w:val="00302FB4"/>
    <w:rsid w:val="003030BD"/>
    <w:rsid w:val="0030469F"/>
    <w:rsid w:val="0030480C"/>
    <w:rsid w:val="003049CB"/>
    <w:rsid w:val="003059F3"/>
    <w:rsid w:val="003061B7"/>
    <w:rsid w:val="003062E3"/>
    <w:rsid w:val="00306BAB"/>
    <w:rsid w:val="00306DAF"/>
    <w:rsid w:val="00306F3D"/>
    <w:rsid w:val="0030746D"/>
    <w:rsid w:val="00307CD5"/>
    <w:rsid w:val="00310420"/>
    <w:rsid w:val="00310583"/>
    <w:rsid w:val="003105F3"/>
    <w:rsid w:val="0031087C"/>
    <w:rsid w:val="00311ADB"/>
    <w:rsid w:val="00311AEA"/>
    <w:rsid w:val="00312119"/>
    <w:rsid w:val="003121E0"/>
    <w:rsid w:val="00312719"/>
    <w:rsid w:val="00312C9C"/>
    <w:rsid w:val="00312E10"/>
    <w:rsid w:val="00312F17"/>
    <w:rsid w:val="003131A2"/>
    <w:rsid w:val="00313658"/>
    <w:rsid w:val="00313B32"/>
    <w:rsid w:val="00313EBC"/>
    <w:rsid w:val="00314021"/>
    <w:rsid w:val="00314024"/>
    <w:rsid w:val="00314975"/>
    <w:rsid w:val="00314D57"/>
    <w:rsid w:val="0031551B"/>
    <w:rsid w:val="00315A85"/>
    <w:rsid w:val="00315CD9"/>
    <w:rsid w:val="00315F66"/>
    <w:rsid w:val="00316412"/>
    <w:rsid w:val="00316F05"/>
    <w:rsid w:val="00316FA3"/>
    <w:rsid w:val="0031771F"/>
    <w:rsid w:val="00317A52"/>
    <w:rsid w:val="00317B72"/>
    <w:rsid w:val="00317F7D"/>
    <w:rsid w:val="0032060A"/>
    <w:rsid w:val="00320836"/>
    <w:rsid w:val="003209C2"/>
    <w:rsid w:val="00321160"/>
    <w:rsid w:val="00322007"/>
    <w:rsid w:val="00322334"/>
    <w:rsid w:val="00322665"/>
    <w:rsid w:val="003232BC"/>
    <w:rsid w:val="0032397B"/>
    <w:rsid w:val="00323EA4"/>
    <w:rsid w:val="0032446A"/>
    <w:rsid w:val="0032447E"/>
    <w:rsid w:val="00324D54"/>
    <w:rsid w:val="00324E28"/>
    <w:rsid w:val="0032527E"/>
    <w:rsid w:val="003254E7"/>
    <w:rsid w:val="003255FB"/>
    <w:rsid w:val="00325690"/>
    <w:rsid w:val="00325FEF"/>
    <w:rsid w:val="003263BD"/>
    <w:rsid w:val="00326559"/>
    <w:rsid w:val="00326582"/>
    <w:rsid w:val="00326A2E"/>
    <w:rsid w:val="00326DC6"/>
    <w:rsid w:val="00326E37"/>
    <w:rsid w:val="003272F0"/>
    <w:rsid w:val="00327D63"/>
    <w:rsid w:val="00327E88"/>
    <w:rsid w:val="00327EC2"/>
    <w:rsid w:val="003304C4"/>
    <w:rsid w:val="0033055A"/>
    <w:rsid w:val="00330A11"/>
    <w:rsid w:val="00330BD2"/>
    <w:rsid w:val="00330C9E"/>
    <w:rsid w:val="0033150F"/>
    <w:rsid w:val="00331DE1"/>
    <w:rsid w:val="00332354"/>
    <w:rsid w:val="00332A39"/>
    <w:rsid w:val="003331D7"/>
    <w:rsid w:val="0033323C"/>
    <w:rsid w:val="00333A2B"/>
    <w:rsid w:val="00334493"/>
    <w:rsid w:val="00334830"/>
    <w:rsid w:val="00334B7B"/>
    <w:rsid w:val="00334BD3"/>
    <w:rsid w:val="003350C1"/>
    <w:rsid w:val="003356BE"/>
    <w:rsid w:val="003358C6"/>
    <w:rsid w:val="00335DAE"/>
    <w:rsid w:val="0033689D"/>
    <w:rsid w:val="003368FD"/>
    <w:rsid w:val="00336B5C"/>
    <w:rsid w:val="00336D8F"/>
    <w:rsid w:val="00336E93"/>
    <w:rsid w:val="003370C6"/>
    <w:rsid w:val="00337D87"/>
    <w:rsid w:val="00337E96"/>
    <w:rsid w:val="00340031"/>
    <w:rsid w:val="00340876"/>
    <w:rsid w:val="00340A78"/>
    <w:rsid w:val="00340F17"/>
    <w:rsid w:val="0034185B"/>
    <w:rsid w:val="0034365D"/>
    <w:rsid w:val="003436BA"/>
    <w:rsid w:val="0034425E"/>
    <w:rsid w:val="003447A9"/>
    <w:rsid w:val="003450B7"/>
    <w:rsid w:val="003450BF"/>
    <w:rsid w:val="003460DD"/>
    <w:rsid w:val="00346828"/>
    <w:rsid w:val="00346955"/>
    <w:rsid w:val="00346C7D"/>
    <w:rsid w:val="00347058"/>
    <w:rsid w:val="00347965"/>
    <w:rsid w:val="00350B53"/>
    <w:rsid w:val="00350C0E"/>
    <w:rsid w:val="0035122C"/>
    <w:rsid w:val="003516C0"/>
    <w:rsid w:val="003518DD"/>
    <w:rsid w:val="00352324"/>
    <w:rsid w:val="0035232F"/>
    <w:rsid w:val="0035288D"/>
    <w:rsid w:val="00353356"/>
    <w:rsid w:val="00353518"/>
    <w:rsid w:val="00353702"/>
    <w:rsid w:val="00353873"/>
    <w:rsid w:val="003546B3"/>
    <w:rsid w:val="00354751"/>
    <w:rsid w:val="0035479F"/>
    <w:rsid w:val="0035486C"/>
    <w:rsid w:val="00354B6E"/>
    <w:rsid w:val="00355398"/>
    <w:rsid w:val="0035548F"/>
    <w:rsid w:val="0035555E"/>
    <w:rsid w:val="00355FB5"/>
    <w:rsid w:val="00356004"/>
    <w:rsid w:val="00356088"/>
    <w:rsid w:val="00356407"/>
    <w:rsid w:val="003577C9"/>
    <w:rsid w:val="003578EC"/>
    <w:rsid w:val="003579B2"/>
    <w:rsid w:val="00357A98"/>
    <w:rsid w:val="00357FD7"/>
    <w:rsid w:val="003603A4"/>
    <w:rsid w:val="003608F6"/>
    <w:rsid w:val="00360C96"/>
    <w:rsid w:val="00360E21"/>
    <w:rsid w:val="00360EC0"/>
    <w:rsid w:val="00361385"/>
    <w:rsid w:val="00361910"/>
    <w:rsid w:val="00362219"/>
    <w:rsid w:val="00362A9B"/>
    <w:rsid w:val="00362B70"/>
    <w:rsid w:val="00362F11"/>
    <w:rsid w:val="003635EA"/>
    <w:rsid w:val="00363CA2"/>
    <w:rsid w:val="00363CEE"/>
    <w:rsid w:val="00363CF2"/>
    <w:rsid w:val="00363F4B"/>
    <w:rsid w:val="00363F88"/>
    <w:rsid w:val="003640BB"/>
    <w:rsid w:val="003648D8"/>
    <w:rsid w:val="00364918"/>
    <w:rsid w:val="003649A5"/>
    <w:rsid w:val="003658BF"/>
    <w:rsid w:val="003659E4"/>
    <w:rsid w:val="00366132"/>
    <w:rsid w:val="00366938"/>
    <w:rsid w:val="00366B2B"/>
    <w:rsid w:val="00366E62"/>
    <w:rsid w:val="00366F28"/>
    <w:rsid w:val="003670D4"/>
    <w:rsid w:val="003671B0"/>
    <w:rsid w:val="003674FC"/>
    <w:rsid w:val="00367EF4"/>
    <w:rsid w:val="00367F92"/>
    <w:rsid w:val="0037001A"/>
    <w:rsid w:val="0037005D"/>
    <w:rsid w:val="0037074B"/>
    <w:rsid w:val="00370CE6"/>
    <w:rsid w:val="00370FBB"/>
    <w:rsid w:val="0037104B"/>
    <w:rsid w:val="00371A75"/>
    <w:rsid w:val="00371BE7"/>
    <w:rsid w:val="00371DAE"/>
    <w:rsid w:val="0037217C"/>
    <w:rsid w:val="00372E1F"/>
    <w:rsid w:val="003736AD"/>
    <w:rsid w:val="00373816"/>
    <w:rsid w:val="003738DB"/>
    <w:rsid w:val="00373953"/>
    <w:rsid w:val="00373B46"/>
    <w:rsid w:val="00373C14"/>
    <w:rsid w:val="00373C74"/>
    <w:rsid w:val="00373F3F"/>
    <w:rsid w:val="003742A3"/>
    <w:rsid w:val="00374758"/>
    <w:rsid w:val="00374823"/>
    <w:rsid w:val="00374881"/>
    <w:rsid w:val="003749E5"/>
    <w:rsid w:val="00375295"/>
    <w:rsid w:val="003758C0"/>
    <w:rsid w:val="00376B0C"/>
    <w:rsid w:val="0038000B"/>
    <w:rsid w:val="00380759"/>
    <w:rsid w:val="00380F06"/>
    <w:rsid w:val="00380F9E"/>
    <w:rsid w:val="003811D3"/>
    <w:rsid w:val="003811DA"/>
    <w:rsid w:val="0038148B"/>
    <w:rsid w:val="003814DD"/>
    <w:rsid w:val="00381A61"/>
    <w:rsid w:val="00381D47"/>
    <w:rsid w:val="00382A9A"/>
    <w:rsid w:val="00382E7A"/>
    <w:rsid w:val="003830BF"/>
    <w:rsid w:val="00383706"/>
    <w:rsid w:val="00383E9A"/>
    <w:rsid w:val="00383F5A"/>
    <w:rsid w:val="0038412C"/>
    <w:rsid w:val="00384571"/>
    <w:rsid w:val="003853D4"/>
    <w:rsid w:val="003854B4"/>
    <w:rsid w:val="003858A3"/>
    <w:rsid w:val="00386125"/>
    <w:rsid w:val="00386B43"/>
    <w:rsid w:val="0038750F"/>
    <w:rsid w:val="003878F5"/>
    <w:rsid w:val="00387A8C"/>
    <w:rsid w:val="0039080F"/>
    <w:rsid w:val="0039084D"/>
    <w:rsid w:val="0039183F"/>
    <w:rsid w:val="00391861"/>
    <w:rsid w:val="003918ED"/>
    <w:rsid w:val="0039199A"/>
    <w:rsid w:val="00392195"/>
    <w:rsid w:val="0039324E"/>
    <w:rsid w:val="00393660"/>
    <w:rsid w:val="00393899"/>
    <w:rsid w:val="0039404E"/>
    <w:rsid w:val="0039408F"/>
    <w:rsid w:val="00394801"/>
    <w:rsid w:val="00394B4D"/>
    <w:rsid w:val="00394CCD"/>
    <w:rsid w:val="00394E4F"/>
    <w:rsid w:val="0039509B"/>
    <w:rsid w:val="00395293"/>
    <w:rsid w:val="003952A6"/>
    <w:rsid w:val="00395872"/>
    <w:rsid w:val="00395D3F"/>
    <w:rsid w:val="00396DFC"/>
    <w:rsid w:val="00396E9E"/>
    <w:rsid w:val="003975C6"/>
    <w:rsid w:val="00397948"/>
    <w:rsid w:val="00397D73"/>
    <w:rsid w:val="003A0B4D"/>
    <w:rsid w:val="003A0CC8"/>
    <w:rsid w:val="003A15CF"/>
    <w:rsid w:val="003A2052"/>
    <w:rsid w:val="003A20D4"/>
    <w:rsid w:val="003A2162"/>
    <w:rsid w:val="003A2D5A"/>
    <w:rsid w:val="003A3389"/>
    <w:rsid w:val="003A3449"/>
    <w:rsid w:val="003A40D3"/>
    <w:rsid w:val="003A43AD"/>
    <w:rsid w:val="003A45EF"/>
    <w:rsid w:val="003A4905"/>
    <w:rsid w:val="003A50D5"/>
    <w:rsid w:val="003A5A10"/>
    <w:rsid w:val="003A7097"/>
    <w:rsid w:val="003A73F8"/>
    <w:rsid w:val="003B040A"/>
    <w:rsid w:val="003B1009"/>
    <w:rsid w:val="003B10AE"/>
    <w:rsid w:val="003B1594"/>
    <w:rsid w:val="003B191F"/>
    <w:rsid w:val="003B19DD"/>
    <w:rsid w:val="003B2D35"/>
    <w:rsid w:val="003B34B5"/>
    <w:rsid w:val="003B35E5"/>
    <w:rsid w:val="003B368C"/>
    <w:rsid w:val="003B3996"/>
    <w:rsid w:val="003B3B41"/>
    <w:rsid w:val="003B3D5B"/>
    <w:rsid w:val="003B43A2"/>
    <w:rsid w:val="003B46B1"/>
    <w:rsid w:val="003B4D38"/>
    <w:rsid w:val="003B4E0D"/>
    <w:rsid w:val="003B5225"/>
    <w:rsid w:val="003B5883"/>
    <w:rsid w:val="003B6129"/>
    <w:rsid w:val="003B64A6"/>
    <w:rsid w:val="003B664C"/>
    <w:rsid w:val="003B67AE"/>
    <w:rsid w:val="003B78A3"/>
    <w:rsid w:val="003B7B4F"/>
    <w:rsid w:val="003B7C16"/>
    <w:rsid w:val="003C0AD1"/>
    <w:rsid w:val="003C0B18"/>
    <w:rsid w:val="003C172B"/>
    <w:rsid w:val="003C1EAA"/>
    <w:rsid w:val="003C2338"/>
    <w:rsid w:val="003C27E2"/>
    <w:rsid w:val="003C2B40"/>
    <w:rsid w:val="003C3A93"/>
    <w:rsid w:val="003C3EC7"/>
    <w:rsid w:val="003C3F43"/>
    <w:rsid w:val="003C455D"/>
    <w:rsid w:val="003C4A92"/>
    <w:rsid w:val="003C4CF2"/>
    <w:rsid w:val="003C5307"/>
    <w:rsid w:val="003C5487"/>
    <w:rsid w:val="003C55B7"/>
    <w:rsid w:val="003C5D05"/>
    <w:rsid w:val="003C6A3C"/>
    <w:rsid w:val="003C7746"/>
    <w:rsid w:val="003C781A"/>
    <w:rsid w:val="003D0034"/>
    <w:rsid w:val="003D1289"/>
    <w:rsid w:val="003D1618"/>
    <w:rsid w:val="003D184A"/>
    <w:rsid w:val="003D1DD7"/>
    <w:rsid w:val="003D1F55"/>
    <w:rsid w:val="003D237D"/>
    <w:rsid w:val="003D2967"/>
    <w:rsid w:val="003D2FCC"/>
    <w:rsid w:val="003D36AE"/>
    <w:rsid w:val="003D3AAC"/>
    <w:rsid w:val="003D3ACF"/>
    <w:rsid w:val="003D3EEC"/>
    <w:rsid w:val="003D4CC6"/>
    <w:rsid w:val="003D506D"/>
    <w:rsid w:val="003D56A9"/>
    <w:rsid w:val="003D595F"/>
    <w:rsid w:val="003D5AAA"/>
    <w:rsid w:val="003D6065"/>
    <w:rsid w:val="003D68B3"/>
    <w:rsid w:val="003D73F2"/>
    <w:rsid w:val="003D7563"/>
    <w:rsid w:val="003D77A9"/>
    <w:rsid w:val="003D7819"/>
    <w:rsid w:val="003D79C1"/>
    <w:rsid w:val="003E01A7"/>
    <w:rsid w:val="003E08AA"/>
    <w:rsid w:val="003E2CAD"/>
    <w:rsid w:val="003E335A"/>
    <w:rsid w:val="003E3C0B"/>
    <w:rsid w:val="003E3E40"/>
    <w:rsid w:val="003E4904"/>
    <w:rsid w:val="003E4AB8"/>
    <w:rsid w:val="003E5B6D"/>
    <w:rsid w:val="003E5C10"/>
    <w:rsid w:val="003E5D9D"/>
    <w:rsid w:val="003E628E"/>
    <w:rsid w:val="003E636E"/>
    <w:rsid w:val="003E6641"/>
    <w:rsid w:val="003E6E5F"/>
    <w:rsid w:val="003E6ED7"/>
    <w:rsid w:val="003E72A8"/>
    <w:rsid w:val="003E769B"/>
    <w:rsid w:val="003E7965"/>
    <w:rsid w:val="003E79B5"/>
    <w:rsid w:val="003F0058"/>
    <w:rsid w:val="003F0323"/>
    <w:rsid w:val="003F05FD"/>
    <w:rsid w:val="003F0B8A"/>
    <w:rsid w:val="003F10B2"/>
    <w:rsid w:val="003F1DFF"/>
    <w:rsid w:val="003F2E5A"/>
    <w:rsid w:val="003F35FB"/>
    <w:rsid w:val="003F3B5F"/>
    <w:rsid w:val="003F43D9"/>
    <w:rsid w:val="003F65C3"/>
    <w:rsid w:val="003F71C8"/>
    <w:rsid w:val="003F7A4D"/>
    <w:rsid w:val="003F7A52"/>
    <w:rsid w:val="003F7B11"/>
    <w:rsid w:val="00400BAD"/>
    <w:rsid w:val="00400C97"/>
    <w:rsid w:val="00401080"/>
    <w:rsid w:val="004010E7"/>
    <w:rsid w:val="00401586"/>
    <w:rsid w:val="00401615"/>
    <w:rsid w:val="004016B1"/>
    <w:rsid w:val="004020E2"/>
    <w:rsid w:val="00402305"/>
    <w:rsid w:val="00403472"/>
    <w:rsid w:val="00403D32"/>
    <w:rsid w:val="00403ED4"/>
    <w:rsid w:val="00403FA4"/>
    <w:rsid w:val="004040B4"/>
    <w:rsid w:val="0040451C"/>
    <w:rsid w:val="00404A5B"/>
    <w:rsid w:val="00404C46"/>
    <w:rsid w:val="00404FD2"/>
    <w:rsid w:val="00405067"/>
    <w:rsid w:val="004051CC"/>
    <w:rsid w:val="0040535A"/>
    <w:rsid w:val="004058F2"/>
    <w:rsid w:val="0040604F"/>
    <w:rsid w:val="00406F13"/>
    <w:rsid w:val="0040709A"/>
    <w:rsid w:val="004071AD"/>
    <w:rsid w:val="00407263"/>
    <w:rsid w:val="004075F2"/>
    <w:rsid w:val="004076E0"/>
    <w:rsid w:val="004077FD"/>
    <w:rsid w:val="004104F6"/>
    <w:rsid w:val="00411338"/>
    <w:rsid w:val="0041190F"/>
    <w:rsid w:val="00411BDE"/>
    <w:rsid w:val="00412185"/>
    <w:rsid w:val="0041254C"/>
    <w:rsid w:val="00412682"/>
    <w:rsid w:val="00413562"/>
    <w:rsid w:val="0041358F"/>
    <w:rsid w:val="004137C9"/>
    <w:rsid w:val="00414304"/>
    <w:rsid w:val="0041488E"/>
    <w:rsid w:val="00415040"/>
    <w:rsid w:val="0041517B"/>
    <w:rsid w:val="004152BA"/>
    <w:rsid w:val="00415571"/>
    <w:rsid w:val="0041660F"/>
    <w:rsid w:val="00416B58"/>
    <w:rsid w:val="00420A49"/>
    <w:rsid w:val="00420AD4"/>
    <w:rsid w:val="00420C27"/>
    <w:rsid w:val="00420CA8"/>
    <w:rsid w:val="00420E87"/>
    <w:rsid w:val="0042170D"/>
    <w:rsid w:val="004219C4"/>
    <w:rsid w:val="00423C24"/>
    <w:rsid w:val="00424069"/>
    <w:rsid w:val="00425848"/>
    <w:rsid w:val="004258E7"/>
    <w:rsid w:val="00425F4D"/>
    <w:rsid w:val="00425F86"/>
    <w:rsid w:val="00426232"/>
    <w:rsid w:val="0042634B"/>
    <w:rsid w:val="0042636E"/>
    <w:rsid w:val="00426819"/>
    <w:rsid w:val="00427786"/>
    <w:rsid w:val="0042779D"/>
    <w:rsid w:val="00427C10"/>
    <w:rsid w:val="00430BFC"/>
    <w:rsid w:val="00430D43"/>
    <w:rsid w:val="00431A03"/>
    <w:rsid w:val="00431AF4"/>
    <w:rsid w:val="00432168"/>
    <w:rsid w:val="00432304"/>
    <w:rsid w:val="0043268F"/>
    <w:rsid w:val="0043278F"/>
    <w:rsid w:val="00432BEA"/>
    <w:rsid w:val="00432F4D"/>
    <w:rsid w:val="00433046"/>
    <w:rsid w:val="00433322"/>
    <w:rsid w:val="00433D88"/>
    <w:rsid w:val="00433DD4"/>
    <w:rsid w:val="0043424D"/>
    <w:rsid w:val="004342EA"/>
    <w:rsid w:val="004345AF"/>
    <w:rsid w:val="00434FDB"/>
    <w:rsid w:val="0043577E"/>
    <w:rsid w:val="004358B0"/>
    <w:rsid w:val="004361AD"/>
    <w:rsid w:val="00436AF2"/>
    <w:rsid w:val="004378AE"/>
    <w:rsid w:val="00437D0F"/>
    <w:rsid w:val="004400B1"/>
    <w:rsid w:val="00440BE9"/>
    <w:rsid w:val="00440D24"/>
    <w:rsid w:val="00441056"/>
    <w:rsid w:val="00441967"/>
    <w:rsid w:val="00442035"/>
    <w:rsid w:val="00442BB5"/>
    <w:rsid w:val="00442CDF"/>
    <w:rsid w:val="00443556"/>
    <w:rsid w:val="00443A2E"/>
    <w:rsid w:val="0044454E"/>
    <w:rsid w:val="00444679"/>
    <w:rsid w:val="004448A4"/>
    <w:rsid w:val="00444D96"/>
    <w:rsid w:val="00445036"/>
    <w:rsid w:val="0044519B"/>
    <w:rsid w:val="00445267"/>
    <w:rsid w:val="00445DD5"/>
    <w:rsid w:val="00446087"/>
    <w:rsid w:val="004460DB"/>
    <w:rsid w:val="00446CB3"/>
    <w:rsid w:val="00446F93"/>
    <w:rsid w:val="0044724B"/>
    <w:rsid w:val="004474A5"/>
    <w:rsid w:val="00447E06"/>
    <w:rsid w:val="00447FC8"/>
    <w:rsid w:val="00447FE5"/>
    <w:rsid w:val="004500BB"/>
    <w:rsid w:val="004508F2"/>
    <w:rsid w:val="004509C3"/>
    <w:rsid w:val="00450BDB"/>
    <w:rsid w:val="00451356"/>
    <w:rsid w:val="00451CA9"/>
    <w:rsid w:val="00451CBB"/>
    <w:rsid w:val="0045234C"/>
    <w:rsid w:val="00452BE1"/>
    <w:rsid w:val="00453602"/>
    <w:rsid w:val="00454534"/>
    <w:rsid w:val="00454CA2"/>
    <w:rsid w:val="0045546E"/>
    <w:rsid w:val="00455D75"/>
    <w:rsid w:val="0045609E"/>
    <w:rsid w:val="004563F3"/>
    <w:rsid w:val="0045655B"/>
    <w:rsid w:val="004565FA"/>
    <w:rsid w:val="00456C82"/>
    <w:rsid w:val="004574B5"/>
    <w:rsid w:val="004579A8"/>
    <w:rsid w:val="00457BCA"/>
    <w:rsid w:val="00457FAF"/>
    <w:rsid w:val="00460723"/>
    <w:rsid w:val="00460B91"/>
    <w:rsid w:val="00460FBB"/>
    <w:rsid w:val="00461D84"/>
    <w:rsid w:val="0046273F"/>
    <w:rsid w:val="00463327"/>
    <w:rsid w:val="00464C43"/>
    <w:rsid w:val="0046518B"/>
    <w:rsid w:val="0046557C"/>
    <w:rsid w:val="0046607D"/>
    <w:rsid w:val="004700D5"/>
    <w:rsid w:val="00470463"/>
    <w:rsid w:val="00470B06"/>
    <w:rsid w:val="00470B94"/>
    <w:rsid w:val="00470BE7"/>
    <w:rsid w:val="00471433"/>
    <w:rsid w:val="00471A21"/>
    <w:rsid w:val="00471B52"/>
    <w:rsid w:val="004723C2"/>
    <w:rsid w:val="00472804"/>
    <w:rsid w:val="0047329E"/>
    <w:rsid w:val="00473492"/>
    <w:rsid w:val="004746BA"/>
    <w:rsid w:val="00475BAD"/>
    <w:rsid w:val="004760AC"/>
    <w:rsid w:val="004779B6"/>
    <w:rsid w:val="00477E29"/>
    <w:rsid w:val="004801A1"/>
    <w:rsid w:val="00482E09"/>
    <w:rsid w:val="004830FC"/>
    <w:rsid w:val="00483165"/>
    <w:rsid w:val="004839E4"/>
    <w:rsid w:val="00483BA4"/>
    <w:rsid w:val="00483E93"/>
    <w:rsid w:val="0048421E"/>
    <w:rsid w:val="004846A4"/>
    <w:rsid w:val="004846B3"/>
    <w:rsid w:val="004848B2"/>
    <w:rsid w:val="004848EA"/>
    <w:rsid w:val="00484ECD"/>
    <w:rsid w:val="00484F62"/>
    <w:rsid w:val="00485133"/>
    <w:rsid w:val="00485494"/>
    <w:rsid w:val="00485673"/>
    <w:rsid w:val="004857FF"/>
    <w:rsid w:val="00485A2D"/>
    <w:rsid w:val="00486397"/>
    <w:rsid w:val="0048659E"/>
    <w:rsid w:val="0048713C"/>
    <w:rsid w:val="00487414"/>
    <w:rsid w:val="004874BD"/>
    <w:rsid w:val="00487713"/>
    <w:rsid w:val="00490ABE"/>
    <w:rsid w:val="00490EAB"/>
    <w:rsid w:val="004914C0"/>
    <w:rsid w:val="00491A6A"/>
    <w:rsid w:val="00491D25"/>
    <w:rsid w:val="004926AF"/>
    <w:rsid w:val="0049335C"/>
    <w:rsid w:val="00493F20"/>
    <w:rsid w:val="004949BB"/>
    <w:rsid w:val="0049559C"/>
    <w:rsid w:val="00495737"/>
    <w:rsid w:val="004958B9"/>
    <w:rsid w:val="0049593D"/>
    <w:rsid w:val="00495F1D"/>
    <w:rsid w:val="004979FD"/>
    <w:rsid w:val="00497BB1"/>
    <w:rsid w:val="004A013A"/>
    <w:rsid w:val="004A03E7"/>
    <w:rsid w:val="004A06F9"/>
    <w:rsid w:val="004A0A9B"/>
    <w:rsid w:val="004A0F06"/>
    <w:rsid w:val="004A10BA"/>
    <w:rsid w:val="004A21F1"/>
    <w:rsid w:val="004A25A6"/>
    <w:rsid w:val="004A261C"/>
    <w:rsid w:val="004A2BAE"/>
    <w:rsid w:val="004A3C54"/>
    <w:rsid w:val="004A4086"/>
    <w:rsid w:val="004A437F"/>
    <w:rsid w:val="004A556D"/>
    <w:rsid w:val="004A5C83"/>
    <w:rsid w:val="004A5F79"/>
    <w:rsid w:val="004A645A"/>
    <w:rsid w:val="004A6F5B"/>
    <w:rsid w:val="004A7984"/>
    <w:rsid w:val="004B096C"/>
    <w:rsid w:val="004B0D89"/>
    <w:rsid w:val="004B13F8"/>
    <w:rsid w:val="004B1BE0"/>
    <w:rsid w:val="004B1DCF"/>
    <w:rsid w:val="004B206F"/>
    <w:rsid w:val="004B210A"/>
    <w:rsid w:val="004B34D9"/>
    <w:rsid w:val="004B37CC"/>
    <w:rsid w:val="004B3866"/>
    <w:rsid w:val="004B3F5A"/>
    <w:rsid w:val="004B4702"/>
    <w:rsid w:val="004B5477"/>
    <w:rsid w:val="004B5C6B"/>
    <w:rsid w:val="004B651D"/>
    <w:rsid w:val="004B6D96"/>
    <w:rsid w:val="004B70F7"/>
    <w:rsid w:val="004B7236"/>
    <w:rsid w:val="004C056E"/>
    <w:rsid w:val="004C0701"/>
    <w:rsid w:val="004C0770"/>
    <w:rsid w:val="004C0F53"/>
    <w:rsid w:val="004C183E"/>
    <w:rsid w:val="004C18C3"/>
    <w:rsid w:val="004C2648"/>
    <w:rsid w:val="004C3CB4"/>
    <w:rsid w:val="004C4277"/>
    <w:rsid w:val="004C4557"/>
    <w:rsid w:val="004C4D18"/>
    <w:rsid w:val="004C4F58"/>
    <w:rsid w:val="004C4FC9"/>
    <w:rsid w:val="004C58CF"/>
    <w:rsid w:val="004C599A"/>
    <w:rsid w:val="004C5C72"/>
    <w:rsid w:val="004C5FAE"/>
    <w:rsid w:val="004C5FFE"/>
    <w:rsid w:val="004C67B3"/>
    <w:rsid w:val="004D01BC"/>
    <w:rsid w:val="004D0264"/>
    <w:rsid w:val="004D0D36"/>
    <w:rsid w:val="004D11C9"/>
    <w:rsid w:val="004D1D04"/>
    <w:rsid w:val="004D20C0"/>
    <w:rsid w:val="004D243D"/>
    <w:rsid w:val="004D2F0E"/>
    <w:rsid w:val="004D305A"/>
    <w:rsid w:val="004D33F5"/>
    <w:rsid w:val="004D351F"/>
    <w:rsid w:val="004D392F"/>
    <w:rsid w:val="004D3B17"/>
    <w:rsid w:val="004D3C9C"/>
    <w:rsid w:val="004D4B49"/>
    <w:rsid w:val="004D5172"/>
    <w:rsid w:val="004D5674"/>
    <w:rsid w:val="004D5C20"/>
    <w:rsid w:val="004D5C2B"/>
    <w:rsid w:val="004D640F"/>
    <w:rsid w:val="004D658D"/>
    <w:rsid w:val="004D65DE"/>
    <w:rsid w:val="004D6B82"/>
    <w:rsid w:val="004D6BD0"/>
    <w:rsid w:val="004D755C"/>
    <w:rsid w:val="004E0D45"/>
    <w:rsid w:val="004E11CD"/>
    <w:rsid w:val="004E15FE"/>
    <w:rsid w:val="004E1E0E"/>
    <w:rsid w:val="004E2088"/>
    <w:rsid w:val="004E20CC"/>
    <w:rsid w:val="004E21F7"/>
    <w:rsid w:val="004E273D"/>
    <w:rsid w:val="004E29EA"/>
    <w:rsid w:val="004E2A39"/>
    <w:rsid w:val="004E39C8"/>
    <w:rsid w:val="004E3A67"/>
    <w:rsid w:val="004E3DEF"/>
    <w:rsid w:val="004E40E8"/>
    <w:rsid w:val="004E464D"/>
    <w:rsid w:val="004E4A44"/>
    <w:rsid w:val="004E4BFC"/>
    <w:rsid w:val="004E5A06"/>
    <w:rsid w:val="004E61EF"/>
    <w:rsid w:val="004E6471"/>
    <w:rsid w:val="004E65A2"/>
    <w:rsid w:val="004E69D8"/>
    <w:rsid w:val="004E6B2A"/>
    <w:rsid w:val="004E6F67"/>
    <w:rsid w:val="004E72FC"/>
    <w:rsid w:val="004E76BF"/>
    <w:rsid w:val="004E7CC4"/>
    <w:rsid w:val="004F056E"/>
    <w:rsid w:val="004F0570"/>
    <w:rsid w:val="004F06B1"/>
    <w:rsid w:val="004F0D18"/>
    <w:rsid w:val="004F1654"/>
    <w:rsid w:val="004F1882"/>
    <w:rsid w:val="004F1E4E"/>
    <w:rsid w:val="004F2182"/>
    <w:rsid w:val="004F2363"/>
    <w:rsid w:val="004F2812"/>
    <w:rsid w:val="004F31FC"/>
    <w:rsid w:val="004F3316"/>
    <w:rsid w:val="004F4648"/>
    <w:rsid w:val="004F46DF"/>
    <w:rsid w:val="004F4813"/>
    <w:rsid w:val="004F4E50"/>
    <w:rsid w:val="004F504F"/>
    <w:rsid w:val="004F5E74"/>
    <w:rsid w:val="004F646F"/>
    <w:rsid w:val="004F64D0"/>
    <w:rsid w:val="004F6A49"/>
    <w:rsid w:val="004F6ACC"/>
    <w:rsid w:val="004F745F"/>
    <w:rsid w:val="004F77C9"/>
    <w:rsid w:val="004F7F50"/>
    <w:rsid w:val="005008F6"/>
    <w:rsid w:val="00501259"/>
    <w:rsid w:val="0050125C"/>
    <w:rsid w:val="005019BE"/>
    <w:rsid w:val="005019D3"/>
    <w:rsid w:val="00501BC2"/>
    <w:rsid w:val="00503116"/>
    <w:rsid w:val="005031C0"/>
    <w:rsid w:val="00503434"/>
    <w:rsid w:val="005034CB"/>
    <w:rsid w:val="00503524"/>
    <w:rsid w:val="00503E11"/>
    <w:rsid w:val="00504060"/>
    <w:rsid w:val="005046B0"/>
    <w:rsid w:val="00504782"/>
    <w:rsid w:val="005049FC"/>
    <w:rsid w:val="00504AB3"/>
    <w:rsid w:val="00504BE7"/>
    <w:rsid w:val="00504F77"/>
    <w:rsid w:val="0050630D"/>
    <w:rsid w:val="00506673"/>
    <w:rsid w:val="005067F7"/>
    <w:rsid w:val="00506F5F"/>
    <w:rsid w:val="00507238"/>
    <w:rsid w:val="005101BC"/>
    <w:rsid w:val="00511992"/>
    <w:rsid w:val="00511E79"/>
    <w:rsid w:val="0051245B"/>
    <w:rsid w:val="0051245E"/>
    <w:rsid w:val="005129D2"/>
    <w:rsid w:val="00512CCA"/>
    <w:rsid w:val="0051305C"/>
    <w:rsid w:val="0051309E"/>
    <w:rsid w:val="005135C1"/>
    <w:rsid w:val="00513FF3"/>
    <w:rsid w:val="005140F8"/>
    <w:rsid w:val="005144D1"/>
    <w:rsid w:val="005147B8"/>
    <w:rsid w:val="00515BF7"/>
    <w:rsid w:val="00515EB4"/>
    <w:rsid w:val="00516075"/>
    <w:rsid w:val="00516504"/>
    <w:rsid w:val="00516CBB"/>
    <w:rsid w:val="00517077"/>
    <w:rsid w:val="00517157"/>
    <w:rsid w:val="005178AD"/>
    <w:rsid w:val="005178C4"/>
    <w:rsid w:val="005203B9"/>
    <w:rsid w:val="00520D10"/>
    <w:rsid w:val="00520F45"/>
    <w:rsid w:val="0052187B"/>
    <w:rsid w:val="00521B32"/>
    <w:rsid w:val="00521C11"/>
    <w:rsid w:val="00521C33"/>
    <w:rsid w:val="00521F57"/>
    <w:rsid w:val="005225A0"/>
    <w:rsid w:val="005226E6"/>
    <w:rsid w:val="00522AC6"/>
    <w:rsid w:val="00522CB9"/>
    <w:rsid w:val="00522E96"/>
    <w:rsid w:val="00522EF2"/>
    <w:rsid w:val="005232FD"/>
    <w:rsid w:val="005234FA"/>
    <w:rsid w:val="0052362B"/>
    <w:rsid w:val="005237DB"/>
    <w:rsid w:val="00524D36"/>
    <w:rsid w:val="00524FF1"/>
    <w:rsid w:val="0052505E"/>
    <w:rsid w:val="00525B74"/>
    <w:rsid w:val="00525DA3"/>
    <w:rsid w:val="005260C9"/>
    <w:rsid w:val="0052618F"/>
    <w:rsid w:val="005267CE"/>
    <w:rsid w:val="005276A0"/>
    <w:rsid w:val="00527CCA"/>
    <w:rsid w:val="00527F3B"/>
    <w:rsid w:val="00530972"/>
    <w:rsid w:val="00530AD1"/>
    <w:rsid w:val="00531713"/>
    <w:rsid w:val="00531AC5"/>
    <w:rsid w:val="00531E52"/>
    <w:rsid w:val="005321EA"/>
    <w:rsid w:val="00532CB1"/>
    <w:rsid w:val="00532D2C"/>
    <w:rsid w:val="00532FD6"/>
    <w:rsid w:val="00533CFB"/>
    <w:rsid w:val="00534032"/>
    <w:rsid w:val="005340B1"/>
    <w:rsid w:val="00534654"/>
    <w:rsid w:val="00535464"/>
    <w:rsid w:val="005355A2"/>
    <w:rsid w:val="00535EC6"/>
    <w:rsid w:val="00535FE8"/>
    <w:rsid w:val="00536798"/>
    <w:rsid w:val="00536BBA"/>
    <w:rsid w:val="00536F6B"/>
    <w:rsid w:val="00537473"/>
    <w:rsid w:val="00537634"/>
    <w:rsid w:val="0053780E"/>
    <w:rsid w:val="005379DE"/>
    <w:rsid w:val="00537BD4"/>
    <w:rsid w:val="00537DC0"/>
    <w:rsid w:val="00537DC8"/>
    <w:rsid w:val="00537ED1"/>
    <w:rsid w:val="005403FE"/>
    <w:rsid w:val="00540743"/>
    <w:rsid w:val="005409FA"/>
    <w:rsid w:val="00541810"/>
    <w:rsid w:val="00541AAC"/>
    <w:rsid w:val="00541ACC"/>
    <w:rsid w:val="005421E4"/>
    <w:rsid w:val="005430AD"/>
    <w:rsid w:val="005430B8"/>
    <w:rsid w:val="00543331"/>
    <w:rsid w:val="005447E4"/>
    <w:rsid w:val="00544975"/>
    <w:rsid w:val="005451DE"/>
    <w:rsid w:val="00545C60"/>
    <w:rsid w:val="00547255"/>
    <w:rsid w:val="00547301"/>
    <w:rsid w:val="00547D03"/>
    <w:rsid w:val="00550004"/>
    <w:rsid w:val="005506A9"/>
    <w:rsid w:val="005508BC"/>
    <w:rsid w:val="00550C7E"/>
    <w:rsid w:val="00550F0A"/>
    <w:rsid w:val="00550FEC"/>
    <w:rsid w:val="005514EB"/>
    <w:rsid w:val="00551FDE"/>
    <w:rsid w:val="005523B3"/>
    <w:rsid w:val="0055312F"/>
    <w:rsid w:val="00553189"/>
    <w:rsid w:val="005534C0"/>
    <w:rsid w:val="00553CDE"/>
    <w:rsid w:val="005540BB"/>
    <w:rsid w:val="00554A9B"/>
    <w:rsid w:val="00554B28"/>
    <w:rsid w:val="00555064"/>
    <w:rsid w:val="00555118"/>
    <w:rsid w:val="005553C1"/>
    <w:rsid w:val="00555668"/>
    <w:rsid w:val="005557A2"/>
    <w:rsid w:val="00556158"/>
    <w:rsid w:val="00556311"/>
    <w:rsid w:val="00556979"/>
    <w:rsid w:val="00557AF3"/>
    <w:rsid w:val="005601FA"/>
    <w:rsid w:val="005602A5"/>
    <w:rsid w:val="0056153E"/>
    <w:rsid w:val="005629BE"/>
    <w:rsid w:val="00562AA2"/>
    <w:rsid w:val="00562FD8"/>
    <w:rsid w:val="005638C0"/>
    <w:rsid w:val="00563ACD"/>
    <w:rsid w:val="00563E5C"/>
    <w:rsid w:val="005645BB"/>
    <w:rsid w:val="00564C29"/>
    <w:rsid w:val="00565278"/>
    <w:rsid w:val="005652CE"/>
    <w:rsid w:val="00565703"/>
    <w:rsid w:val="0056580A"/>
    <w:rsid w:val="00565DCC"/>
    <w:rsid w:val="00565E0B"/>
    <w:rsid w:val="00566071"/>
    <w:rsid w:val="00566988"/>
    <w:rsid w:val="00566A98"/>
    <w:rsid w:val="00566C64"/>
    <w:rsid w:val="005672BD"/>
    <w:rsid w:val="005675CB"/>
    <w:rsid w:val="00567A5C"/>
    <w:rsid w:val="0057062D"/>
    <w:rsid w:val="00570FDE"/>
    <w:rsid w:val="00570FFA"/>
    <w:rsid w:val="00571A8D"/>
    <w:rsid w:val="00571BBB"/>
    <w:rsid w:val="00571BE6"/>
    <w:rsid w:val="00571F5C"/>
    <w:rsid w:val="00572BC8"/>
    <w:rsid w:val="00572E64"/>
    <w:rsid w:val="00572FB2"/>
    <w:rsid w:val="005739D9"/>
    <w:rsid w:val="00573F20"/>
    <w:rsid w:val="0057402C"/>
    <w:rsid w:val="00574A16"/>
    <w:rsid w:val="00574C28"/>
    <w:rsid w:val="00574FDA"/>
    <w:rsid w:val="00575379"/>
    <w:rsid w:val="00575BA3"/>
    <w:rsid w:val="00575F2A"/>
    <w:rsid w:val="00575FEC"/>
    <w:rsid w:val="00576206"/>
    <w:rsid w:val="00577072"/>
    <w:rsid w:val="00577E72"/>
    <w:rsid w:val="005805AB"/>
    <w:rsid w:val="005812C5"/>
    <w:rsid w:val="005825EE"/>
    <w:rsid w:val="00582B9C"/>
    <w:rsid w:val="00583996"/>
    <w:rsid w:val="00583D96"/>
    <w:rsid w:val="00584B78"/>
    <w:rsid w:val="00585770"/>
    <w:rsid w:val="00585803"/>
    <w:rsid w:val="00585AF2"/>
    <w:rsid w:val="005871FD"/>
    <w:rsid w:val="0058733F"/>
    <w:rsid w:val="00587421"/>
    <w:rsid w:val="00587D90"/>
    <w:rsid w:val="00590AEF"/>
    <w:rsid w:val="00590C01"/>
    <w:rsid w:val="00591859"/>
    <w:rsid w:val="00591E2E"/>
    <w:rsid w:val="0059224A"/>
    <w:rsid w:val="00592902"/>
    <w:rsid w:val="00592AE0"/>
    <w:rsid w:val="005934A9"/>
    <w:rsid w:val="00593D62"/>
    <w:rsid w:val="00594002"/>
    <w:rsid w:val="005948D4"/>
    <w:rsid w:val="00595D5F"/>
    <w:rsid w:val="00595E7A"/>
    <w:rsid w:val="00596C65"/>
    <w:rsid w:val="00597518"/>
    <w:rsid w:val="00597B78"/>
    <w:rsid w:val="00597ED2"/>
    <w:rsid w:val="005A075A"/>
    <w:rsid w:val="005A0A89"/>
    <w:rsid w:val="005A0C2B"/>
    <w:rsid w:val="005A10AB"/>
    <w:rsid w:val="005A13B5"/>
    <w:rsid w:val="005A16AD"/>
    <w:rsid w:val="005A193B"/>
    <w:rsid w:val="005A19EF"/>
    <w:rsid w:val="005A1FF3"/>
    <w:rsid w:val="005A1FF6"/>
    <w:rsid w:val="005A23E4"/>
    <w:rsid w:val="005A2812"/>
    <w:rsid w:val="005A3454"/>
    <w:rsid w:val="005A3C84"/>
    <w:rsid w:val="005A3FC7"/>
    <w:rsid w:val="005A51A7"/>
    <w:rsid w:val="005A59CF"/>
    <w:rsid w:val="005A5E18"/>
    <w:rsid w:val="005A5FEE"/>
    <w:rsid w:val="005A60BD"/>
    <w:rsid w:val="005A6680"/>
    <w:rsid w:val="005A6E9E"/>
    <w:rsid w:val="005A6F07"/>
    <w:rsid w:val="005A719F"/>
    <w:rsid w:val="005A71F1"/>
    <w:rsid w:val="005B07FE"/>
    <w:rsid w:val="005B15C0"/>
    <w:rsid w:val="005B18D9"/>
    <w:rsid w:val="005B18ED"/>
    <w:rsid w:val="005B1A0C"/>
    <w:rsid w:val="005B1F4E"/>
    <w:rsid w:val="005B1FE3"/>
    <w:rsid w:val="005B2BEA"/>
    <w:rsid w:val="005B2E24"/>
    <w:rsid w:val="005B329D"/>
    <w:rsid w:val="005B3969"/>
    <w:rsid w:val="005B41A9"/>
    <w:rsid w:val="005B5588"/>
    <w:rsid w:val="005B5818"/>
    <w:rsid w:val="005B59AC"/>
    <w:rsid w:val="005B6356"/>
    <w:rsid w:val="005B6369"/>
    <w:rsid w:val="005B719D"/>
    <w:rsid w:val="005B7BD7"/>
    <w:rsid w:val="005C0677"/>
    <w:rsid w:val="005C0D32"/>
    <w:rsid w:val="005C1619"/>
    <w:rsid w:val="005C1D94"/>
    <w:rsid w:val="005C248A"/>
    <w:rsid w:val="005C2846"/>
    <w:rsid w:val="005C2A93"/>
    <w:rsid w:val="005C2B39"/>
    <w:rsid w:val="005C2C00"/>
    <w:rsid w:val="005C30A9"/>
    <w:rsid w:val="005C3410"/>
    <w:rsid w:val="005C37B2"/>
    <w:rsid w:val="005C382A"/>
    <w:rsid w:val="005C3D94"/>
    <w:rsid w:val="005C435D"/>
    <w:rsid w:val="005C4C6A"/>
    <w:rsid w:val="005C4CED"/>
    <w:rsid w:val="005C59B7"/>
    <w:rsid w:val="005C5E1D"/>
    <w:rsid w:val="005C6FC6"/>
    <w:rsid w:val="005C76F6"/>
    <w:rsid w:val="005C7779"/>
    <w:rsid w:val="005C77D4"/>
    <w:rsid w:val="005C7D2A"/>
    <w:rsid w:val="005D04E6"/>
    <w:rsid w:val="005D0AF1"/>
    <w:rsid w:val="005D0CFB"/>
    <w:rsid w:val="005D168E"/>
    <w:rsid w:val="005D1748"/>
    <w:rsid w:val="005D1FB9"/>
    <w:rsid w:val="005D29C8"/>
    <w:rsid w:val="005D2CA3"/>
    <w:rsid w:val="005D30CE"/>
    <w:rsid w:val="005D31A1"/>
    <w:rsid w:val="005D34D6"/>
    <w:rsid w:val="005D3595"/>
    <w:rsid w:val="005D39F0"/>
    <w:rsid w:val="005D3D06"/>
    <w:rsid w:val="005D3ED3"/>
    <w:rsid w:val="005D4D94"/>
    <w:rsid w:val="005D5187"/>
    <w:rsid w:val="005D52D4"/>
    <w:rsid w:val="005D583C"/>
    <w:rsid w:val="005D590B"/>
    <w:rsid w:val="005D591A"/>
    <w:rsid w:val="005D592D"/>
    <w:rsid w:val="005D64A5"/>
    <w:rsid w:val="005D6E48"/>
    <w:rsid w:val="005D7325"/>
    <w:rsid w:val="005D7C52"/>
    <w:rsid w:val="005E0157"/>
    <w:rsid w:val="005E0DF9"/>
    <w:rsid w:val="005E0EAA"/>
    <w:rsid w:val="005E1364"/>
    <w:rsid w:val="005E13CC"/>
    <w:rsid w:val="005E14AC"/>
    <w:rsid w:val="005E16F6"/>
    <w:rsid w:val="005E1DC9"/>
    <w:rsid w:val="005E2CC0"/>
    <w:rsid w:val="005E351D"/>
    <w:rsid w:val="005E360F"/>
    <w:rsid w:val="005E3908"/>
    <w:rsid w:val="005E3CF5"/>
    <w:rsid w:val="005E3DB3"/>
    <w:rsid w:val="005E41CF"/>
    <w:rsid w:val="005E54F3"/>
    <w:rsid w:val="005E5CC7"/>
    <w:rsid w:val="005E5D5C"/>
    <w:rsid w:val="005E5EC9"/>
    <w:rsid w:val="005E5F6A"/>
    <w:rsid w:val="005E5FB6"/>
    <w:rsid w:val="005E5FF5"/>
    <w:rsid w:val="005E6D25"/>
    <w:rsid w:val="005E7828"/>
    <w:rsid w:val="005F1422"/>
    <w:rsid w:val="005F16AF"/>
    <w:rsid w:val="005F1875"/>
    <w:rsid w:val="005F18F8"/>
    <w:rsid w:val="005F1D79"/>
    <w:rsid w:val="005F2E15"/>
    <w:rsid w:val="005F300E"/>
    <w:rsid w:val="005F32EA"/>
    <w:rsid w:val="005F3D27"/>
    <w:rsid w:val="005F439C"/>
    <w:rsid w:val="005F49FC"/>
    <w:rsid w:val="005F4A6D"/>
    <w:rsid w:val="005F4E99"/>
    <w:rsid w:val="005F559A"/>
    <w:rsid w:val="005F5EB7"/>
    <w:rsid w:val="005F67A1"/>
    <w:rsid w:val="005F6CBC"/>
    <w:rsid w:val="005F74F3"/>
    <w:rsid w:val="005F7D12"/>
    <w:rsid w:val="006000F4"/>
    <w:rsid w:val="00600208"/>
    <w:rsid w:val="00600261"/>
    <w:rsid w:val="00600326"/>
    <w:rsid w:val="00600593"/>
    <w:rsid w:val="00600806"/>
    <w:rsid w:val="00600838"/>
    <w:rsid w:val="00600E24"/>
    <w:rsid w:val="00600E28"/>
    <w:rsid w:val="00601DEF"/>
    <w:rsid w:val="006024AE"/>
    <w:rsid w:val="006024B5"/>
    <w:rsid w:val="00602EF3"/>
    <w:rsid w:val="00602FE9"/>
    <w:rsid w:val="00603448"/>
    <w:rsid w:val="00603B0D"/>
    <w:rsid w:val="0060462F"/>
    <w:rsid w:val="006047BF"/>
    <w:rsid w:val="00604F25"/>
    <w:rsid w:val="0060532B"/>
    <w:rsid w:val="006053A7"/>
    <w:rsid w:val="0060579B"/>
    <w:rsid w:val="006059D7"/>
    <w:rsid w:val="00606465"/>
    <w:rsid w:val="00606662"/>
    <w:rsid w:val="006068FA"/>
    <w:rsid w:val="00606B53"/>
    <w:rsid w:val="00606FE3"/>
    <w:rsid w:val="0060719F"/>
    <w:rsid w:val="006075A2"/>
    <w:rsid w:val="006101A8"/>
    <w:rsid w:val="00611BE3"/>
    <w:rsid w:val="00612011"/>
    <w:rsid w:val="0061250F"/>
    <w:rsid w:val="00612CD6"/>
    <w:rsid w:val="00613439"/>
    <w:rsid w:val="006136D0"/>
    <w:rsid w:val="006137EA"/>
    <w:rsid w:val="00613BEC"/>
    <w:rsid w:val="0061451D"/>
    <w:rsid w:val="006145AA"/>
    <w:rsid w:val="006145BC"/>
    <w:rsid w:val="006146B3"/>
    <w:rsid w:val="006147D3"/>
    <w:rsid w:val="006148AE"/>
    <w:rsid w:val="00616CA5"/>
    <w:rsid w:val="0061710C"/>
    <w:rsid w:val="0062026D"/>
    <w:rsid w:val="0062108D"/>
    <w:rsid w:val="00622860"/>
    <w:rsid w:val="006229FD"/>
    <w:rsid w:val="00622A21"/>
    <w:rsid w:val="00622BA5"/>
    <w:rsid w:val="006233EE"/>
    <w:rsid w:val="006236CC"/>
    <w:rsid w:val="00623A4D"/>
    <w:rsid w:val="00623B0B"/>
    <w:rsid w:val="00623E5C"/>
    <w:rsid w:val="00624A1A"/>
    <w:rsid w:val="00625B17"/>
    <w:rsid w:val="0062636B"/>
    <w:rsid w:val="006274A4"/>
    <w:rsid w:val="00627E31"/>
    <w:rsid w:val="00630064"/>
    <w:rsid w:val="00630E41"/>
    <w:rsid w:val="00631702"/>
    <w:rsid w:val="00633A34"/>
    <w:rsid w:val="00634639"/>
    <w:rsid w:val="00634E4D"/>
    <w:rsid w:val="006352CF"/>
    <w:rsid w:val="00635376"/>
    <w:rsid w:val="00635796"/>
    <w:rsid w:val="0063731F"/>
    <w:rsid w:val="006373B0"/>
    <w:rsid w:val="00637DF5"/>
    <w:rsid w:val="00640C1F"/>
    <w:rsid w:val="006410CA"/>
    <w:rsid w:val="006412C9"/>
    <w:rsid w:val="00641A92"/>
    <w:rsid w:val="00641F6B"/>
    <w:rsid w:val="00642452"/>
    <w:rsid w:val="0064250E"/>
    <w:rsid w:val="00642A69"/>
    <w:rsid w:val="00642DAF"/>
    <w:rsid w:val="00644766"/>
    <w:rsid w:val="006447F2"/>
    <w:rsid w:val="0064496F"/>
    <w:rsid w:val="00644B98"/>
    <w:rsid w:val="00645358"/>
    <w:rsid w:val="00645456"/>
    <w:rsid w:val="00645B29"/>
    <w:rsid w:val="00647959"/>
    <w:rsid w:val="00647A0C"/>
    <w:rsid w:val="00647BCC"/>
    <w:rsid w:val="00647E70"/>
    <w:rsid w:val="0065090C"/>
    <w:rsid w:val="00650F41"/>
    <w:rsid w:val="006510F8"/>
    <w:rsid w:val="006515FC"/>
    <w:rsid w:val="0065174E"/>
    <w:rsid w:val="00652274"/>
    <w:rsid w:val="006526C4"/>
    <w:rsid w:val="006529E6"/>
    <w:rsid w:val="00652EFF"/>
    <w:rsid w:val="00653261"/>
    <w:rsid w:val="006532E7"/>
    <w:rsid w:val="00653DE3"/>
    <w:rsid w:val="006542B3"/>
    <w:rsid w:val="006543FC"/>
    <w:rsid w:val="00656132"/>
    <w:rsid w:val="006563C3"/>
    <w:rsid w:val="0065646B"/>
    <w:rsid w:val="00656A32"/>
    <w:rsid w:val="0065702A"/>
    <w:rsid w:val="00657691"/>
    <w:rsid w:val="00657697"/>
    <w:rsid w:val="00657CA4"/>
    <w:rsid w:val="00657EE4"/>
    <w:rsid w:val="00660073"/>
    <w:rsid w:val="00660270"/>
    <w:rsid w:val="006603DD"/>
    <w:rsid w:val="006606D8"/>
    <w:rsid w:val="00660C71"/>
    <w:rsid w:val="00660D82"/>
    <w:rsid w:val="00660FE5"/>
    <w:rsid w:val="00661050"/>
    <w:rsid w:val="0066118D"/>
    <w:rsid w:val="006611D5"/>
    <w:rsid w:val="006613BE"/>
    <w:rsid w:val="006623F5"/>
    <w:rsid w:val="00662772"/>
    <w:rsid w:val="0066279B"/>
    <w:rsid w:val="00662F4E"/>
    <w:rsid w:val="006639AA"/>
    <w:rsid w:val="00663D9F"/>
    <w:rsid w:val="006647FC"/>
    <w:rsid w:val="00664E05"/>
    <w:rsid w:val="00664F62"/>
    <w:rsid w:val="006652A9"/>
    <w:rsid w:val="00665591"/>
    <w:rsid w:val="006658FD"/>
    <w:rsid w:val="00666404"/>
    <w:rsid w:val="00666648"/>
    <w:rsid w:val="00666B80"/>
    <w:rsid w:val="00666CB2"/>
    <w:rsid w:val="006672B8"/>
    <w:rsid w:val="00667A14"/>
    <w:rsid w:val="00667A47"/>
    <w:rsid w:val="0067031D"/>
    <w:rsid w:val="0067033F"/>
    <w:rsid w:val="00670417"/>
    <w:rsid w:val="006709BF"/>
    <w:rsid w:val="006709C2"/>
    <w:rsid w:val="00671226"/>
    <w:rsid w:val="00671316"/>
    <w:rsid w:val="00671756"/>
    <w:rsid w:val="0067220B"/>
    <w:rsid w:val="00672D9B"/>
    <w:rsid w:val="0067364D"/>
    <w:rsid w:val="0067366F"/>
    <w:rsid w:val="00673B83"/>
    <w:rsid w:val="00673D74"/>
    <w:rsid w:val="00673EFF"/>
    <w:rsid w:val="0067465B"/>
    <w:rsid w:val="0067481E"/>
    <w:rsid w:val="00674BCD"/>
    <w:rsid w:val="00674C0D"/>
    <w:rsid w:val="00674FF3"/>
    <w:rsid w:val="00675219"/>
    <w:rsid w:val="00675258"/>
    <w:rsid w:val="00675323"/>
    <w:rsid w:val="0067534C"/>
    <w:rsid w:val="006755B9"/>
    <w:rsid w:val="00675ADA"/>
    <w:rsid w:val="00675DEB"/>
    <w:rsid w:val="00676266"/>
    <w:rsid w:val="006767D9"/>
    <w:rsid w:val="00676A88"/>
    <w:rsid w:val="00676F58"/>
    <w:rsid w:val="0067702E"/>
    <w:rsid w:val="006776FC"/>
    <w:rsid w:val="006800B8"/>
    <w:rsid w:val="006805AA"/>
    <w:rsid w:val="006805F5"/>
    <w:rsid w:val="00680DFE"/>
    <w:rsid w:val="00681AEC"/>
    <w:rsid w:val="006825D6"/>
    <w:rsid w:val="006826D9"/>
    <w:rsid w:val="006827E9"/>
    <w:rsid w:val="006829A4"/>
    <w:rsid w:val="00682B28"/>
    <w:rsid w:val="006832FA"/>
    <w:rsid w:val="006834F8"/>
    <w:rsid w:val="00683810"/>
    <w:rsid w:val="00683829"/>
    <w:rsid w:val="00683DB9"/>
    <w:rsid w:val="00684052"/>
    <w:rsid w:val="00684B15"/>
    <w:rsid w:val="00684B92"/>
    <w:rsid w:val="00684CDB"/>
    <w:rsid w:val="006853B7"/>
    <w:rsid w:val="00685709"/>
    <w:rsid w:val="0068706E"/>
    <w:rsid w:val="00687127"/>
    <w:rsid w:val="006874CC"/>
    <w:rsid w:val="006900B0"/>
    <w:rsid w:val="00690233"/>
    <w:rsid w:val="00690726"/>
    <w:rsid w:val="0069079F"/>
    <w:rsid w:val="0069084B"/>
    <w:rsid w:val="006908C6"/>
    <w:rsid w:val="00690DE0"/>
    <w:rsid w:val="00691496"/>
    <w:rsid w:val="00691BB7"/>
    <w:rsid w:val="00691D86"/>
    <w:rsid w:val="006922F0"/>
    <w:rsid w:val="00692CC9"/>
    <w:rsid w:val="006930FD"/>
    <w:rsid w:val="00693233"/>
    <w:rsid w:val="0069339D"/>
    <w:rsid w:val="00693500"/>
    <w:rsid w:val="006940A1"/>
    <w:rsid w:val="00695136"/>
    <w:rsid w:val="00695342"/>
    <w:rsid w:val="006959B2"/>
    <w:rsid w:val="00695E1D"/>
    <w:rsid w:val="006962D6"/>
    <w:rsid w:val="00696612"/>
    <w:rsid w:val="00696998"/>
    <w:rsid w:val="00696B88"/>
    <w:rsid w:val="006A089D"/>
    <w:rsid w:val="006A1110"/>
    <w:rsid w:val="006A13B5"/>
    <w:rsid w:val="006A156A"/>
    <w:rsid w:val="006A1E7F"/>
    <w:rsid w:val="006A240D"/>
    <w:rsid w:val="006A2532"/>
    <w:rsid w:val="006A2903"/>
    <w:rsid w:val="006A29B4"/>
    <w:rsid w:val="006A2E38"/>
    <w:rsid w:val="006A3E1B"/>
    <w:rsid w:val="006A49A9"/>
    <w:rsid w:val="006A4ACB"/>
    <w:rsid w:val="006A4AD6"/>
    <w:rsid w:val="006A52F3"/>
    <w:rsid w:val="006A591A"/>
    <w:rsid w:val="006B001C"/>
    <w:rsid w:val="006B0291"/>
    <w:rsid w:val="006B0658"/>
    <w:rsid w:val="006B0C7F"/>
    <w:rsid w:val="006B0D20"/>
    <w:rsid w:val="006B0F51"/>
    <w:rsid w:val="006B16FF"/>
    <w:rsid w:val="006B1D39"/>
    <w:rsid w:val="006B1E58"/>
    <w:rsid w:val="006B1FB9"/>
    <w:rsid w:val="006B23EC"/>
    <w:rsid w:val="006B250E"/>
    <w:rsid w:val="006B27EB"/>
    <w:rsid w:val="006B2BD8"/>
    <w:rsid w:val="006B368B"/>
    <w:rsid w:val="006B46ED"/>
    <w:rsid w:val="006B5239"/>
    <w:rsid w:val="006B5921"/>
    <w:rsid w:val="006B59E8"/>
    <w:rsid w:val="006B60F4"/>
    <w:rsid w:val="006B61CA"/>
    <w:rsid w:val="006B6269"/>
    <w:rsid w:val="006B661B"/>
    <w:rsid w:val="006B6698"/>
    <w:rsid w:val="006B72BC"/>
    <w:rsid w:val="006B7597"/>
    <w:rsid w:val="006B7A0D"/>
    <w:rsid w:val="006B7D17"/>
    <w:rsid w:val="006B7EF2"/>
    <w:rsid w:val="006C1B7E"/>
    <w:rsid w:val="006C1D63"/>
    <w:rsid w:val="006C2BC8"/>
    <w:rsid w:val="006C2C1F"/>
    <w:rsid w:val="006C2FF1"/>
    <w:rsid w:val="006C31C7"/>
    <w:rsid w:val="006C32F0"/>
    <w:rsid w:val="006C5014"/>
    <w:rsid w:val="006C55AC"/>
    <w:rsid w:val="006C56B1"/>
    <w:rsid w:val="006C5AE9"/>
    <w:rsid w:val="006C6926"/>
    <w:rsid w:val="006C7861"/>
    <w:rsid w:val="006C78C5"/>
    <w:rsid w:val="006D0993"/>
    <w:rsid w:val="006D0DD0"/>
    <w:rsid w:val="006D1035"/>
    <w:rsid w:val="006D1467"/>
    <w:rsid w:val="006D1534"/>
    <w:rsid w:val="006D26EA"/>
    <w:rsid w:val="006D2735"/>
    <w:rsid w:val="006D311E"/>
    <w:rsid w:val="006D3335"/>
    <w:rsid w:val="006D3CB4"/>
    <w:rsid w:val="006D3F02"/>
    <w:rsid w:val="006D48BE"/>
    <w:rsid w:val="006D490E"/>
    <w:rsid w:val="006D4E48"/>
    <w:rsid w:val="006D5CE2"/>
    <w:rsid w:val="006D65AA"/>
    <w:rsid w:val="006D7002"/>
    <w:rsid w:val="006D7600"/>
    <w:rsid w:val="006D77B3"/>
    <w:rsid w:val="006D7981"/>
    <w:rsid w:val="006D7A42"/>
    <w:rsid w:val="006E042F"/>
    <w:rsid w:val="006E0901"/>
    <w:rsid w:val="006E0BFD"/>
    <w:rsid w:val="006E1116"/>
    <w:rsid w:val="006E14CA"/>
    <w:rsid w:val="006E16D0"/>
    <w:rsid w:val="006E174E"/>
    <w:rsid w:val="006E1941"/>
    <w:rsid w:val="006E2366"/>
    <w:rsid w:val="006E2607"/>
    <w:rsid w:val="006E2B37"/>
    <w:rsid w:val="006E4A57"/>
    <w:rsid w:val="006E4B81"/>
    <w:rsid w:val="006E4F83"/>
    <w:rsid w:val="006E5140"/>
    <w:rsid w:val="006E5504"/>
    <w:rsid w:val="006E5920"/>
    <w:rsid w:val="006E64B1"/>
    <w:rsid w:val="006E6C28"/>
    <w:rsid w:val="006E6CF0"/>
    <w:rsid w:val="006E6E8C"/>
    <w:rsid w:val="006E7806"/>
    <w:rsid w:val="006F03C7"/>
    <w:rsid w:val="006F07EA"/>
    <w:rsid w:val="006F0974"/>
    <w:rsid w:val="006F0FF3"/>
    <w:rsid w:val="006F1ACE"/>
    <w:rsid w:val="006F1BDF"/>
    <w:rsid w:val="006F1DC0"/>
    <w:rsid w:val="006F1E5E"/>
    <w:rsid w:val="006F22E3"/>
    <w:rsid w:val="006F2A2E"/>
    <w:rsid w:val="006F2C5D"/>
    <w:rsid w:val="006F31FC"/>
    <w:rsid w:val="006F3274"/>
    <w:rsid w:val="006F377E"/>
    <w:rsid w:val="006F3848"/>
    <w:rsid w:val="006F563A"/>
    <w:rsid w:val="006F5D3A"/>
    <w:rsid w:val="006F64B7"/>
    <w:rsid w:val="006F7678"/>
    <w:rsid w:val="006F7DE0"/>
    <w:rsid w:val="00700762"/>
    <w:rsid w:val="007007C1"/>
    <w:rsid w:val="007008BE"/>
    <w:rsid w:val="00700A4D"/>
    <w:rsid w:val="00700DD1"/>
    <w:rsid w:val="0070108A"/>
    <w:rsid w:val="007019BE"/>
    <w:rsid w:val="00701B1F"/>
    <w:rsid w:val="00701C73"/>
    <w:rsid w:val="00701D81"/>
    <w:rsid w:val="007030AF"/>
    <w:rsid w:val="0070311A"/>
    <w:rsid w:val="007032DA"/>
    <w:rsid w:val="007034F9"/>
    <w:rsid w:val="007038C7"/>
    <w:rsid w:val="00703C52"/>
    <w:rsid w:val="00703DAE"/>
    <w:rsid w:val="00704009"/>
    <w:rsid w:val="007043C7"/>
    <w:rsid w:val="007047DA"/>
    <w:rsid w:val="00704C8F"/>
    <w:rsid w:val="00704CA1"/>
    <w:rsid w:val="00704DCF"/>
    <w:rsid w:val="00706A5D"/>
    <w:rsid w:val="00706C21"/>
    <w:rsid w:val="007070FF"/>
    <w:rsid w:val="00707B16"/>
    <w:rsid w:val="00707C2A"/>
    <w:rsid w:val="00707C7B"/>
    <w:rsid w:val="00707F79"/>
    <w:rsid w:val="0071056A"/>
    <w:rsid w:val="00710DE4"/>
    <w:rsid w:val="00711311"/>
    <w:rsid w:val="00711363"/>
    <w:rsid w:val="00711C4C"/>
    <w:rsid w:val="007124CC"/>
    <w:rsid w:val="007126E8"/>
    <w:rsid w:val="00712C44"/>
    <w:rsid w:val="007130E5"/>
    <w:rsid w:val="007137BD"/>
    <w:rsid w:val="00713998"/>
    <w:rsid w:val="00713D06"/>
    <w:rsid w:val="00713D4E"/>
    <w:rsid w:val="00713EA6"/>
    <w:rsid w:val="00713F5A"/>
    <w:rsid w:val="007146AE"/>
    <w:rsid w:val="00714C50"/>
    <w:rsid w:val="00715344"/>
    <w:rsid w:val="0071556F"/>
    <w:rsid w:val="00715BC5"/>
    <w:rsid w:val="00715C17"/>
    <w:rsid w:val="00716E45"/>
    <w:rsid w:val="00717518"/>
    <w:rsid w:val="00717CE2"/>
    <w:rsid w:val="00717F1D"/>
    <w:rsid w:val="00720276"/>
    <w:rsid w:val="0072103F"/>
    <w:rsid w:val="00721365"/>
    <w:rsid w:val="007214E1"/>
    <w:rsid w:val="00721A31"/>
    <w:rsid w:val="007242B4"/>
    <w:rsid w:val="00724404"/>
    <w:rsid w:val="00724A59"/>
    <w:rsid w:val="00724A85"/>
    <w:rsid w:val="00725A51"/>
    <w:rsid w:val="00726056"/>
    <w:rsid w:val="0072629A"/>
    <w:rsid w:val="007265E8"/>
    <w:rsid w:val="00726C97"/>
    <w:rsid w:val="00726E1F"/>
    <w:rsid w:val="00727CE0"/>
    <w:rsid w:val="00730A89"/>
    <w:rsid w:val="007314C9"/>
    <w:rsid w:val="0073181C"/>
    <w:rsid w:val="00732131"/>
    <w:rsid w:val="007325B3"/>
    <w:rsid w:val="00732B99"/>
    <w:rsid w:val="007331B5"/>
    <w:rsid w:val="00733BDE"/>
    <w:rsid w:val="007341B9"/>
    <w:rsid w:val="0073445A"/>
    <w:rsid w:val="007346CC"/>
    <w:rsid w:val="00734976"/>
    <w:rsid w:val="00734ED5"/>
    <w:rsid w:val="00735892"/>
    <w:rsid w:val="00735F0B"/>
    <w:rsid w:val="00735FBB"/>
    <w:rsid w:val="007365F4"/>
    <w:rsid w:val="00736A7E"/>
    <w:rsid w:val="00736B54"/>
    <w:rsid w:val="00737056"/>
    <w:rsid w:val="007373D0"/>
    <w:rsid w:val="00737999"/>
    <w:rsid w:val="00737A01"/>
    <w:rsid w:val="00740267"/>
    <w:rsid w:val="0074073A"/>
    <w:rsid w:val="00740859"/>
    <w:rsid w:val="00740A2E"/>
    <w:rsid w:val="00740B41"/>
    <w:rsid w:val="00740CC8"/>
    <w:rsid w:val="00740E13"/>
    <w:rsid w:val="00740F56"/>
    <w:rsid w:val="0074102B"/>
    <w:rsid w:val="0074104D"/>
    <w:rsid w:val="007416C9"/>
    <w:rsid w:val="007416F6"/>
    <w:rsid w:val="0074178A"/>
    <w:rsid w:val="00741A85"/>
    <w:rsid w:val="00741B1D"/>
    <w:rsid w:val="00741E9C"/>
    <w:rsid w:val="0074247A"/>
    <w:rsid w:val="00742940"/>
    <w:rsid w:val="00743AA9"/>
    <w:rsid w:val="00743ACD"/>
    <w:rsid w:val="00743F4B"/>
    <w:rsid w:val="00744069"/>
    <w:rsid w:val="00745B1E"/>
    <w:rsid w:val="007461B9"/>
    <w:rsid w:val="007465DE"/>
    <w:rsid w:val="007467AC"/>
    <w:rsid w:val="00747016"/>
    <w:rsid w:val="007473AE"/>
    <w:rsid w:val="007473B5"/>
    <w:rsid w:val="0074796B"/>
    <w:rsid w:val="00750066"/>
    <w:rsid w:val="00750365"/>
    <w:rsid w:val="007503DB"/>
    <w:rsid w:val="00750424"/>
    <w:rsid w:val="007506A9"/>
    <w:rsid w:val="00750B75"/>
    <w:rsid w:val="00750C86"/>
    <w:rsid w:val="00751A3F"/>
    <w:rsid w:val="00751EE4"/>
    <w:rsid w:val="00751FB6"/>
    <w:rsid w:val="00751FEC"/>
    <w:rsid w:val="00752B7F"/>
    <w:rsid w:val="0075315A"/>
    <w:rsid w:val="00754B52"/>
    <w:rsid w:val="00754BD3"/>
    <w:rsid w:val="00755BDB"/>
    <w:rsid w:val="00755CA8"/>
    <w:rsid w:val="00756380"/>
    <w:rsid w:val="00756A51"/>
    <w:rsid w:val="00756F27"/>
    <w:rsid w:val="00757386"/>
    <w:rsid w:val="007573FA"/>
    <w:rsid w:val="007600AA"/>
    <w:rsid w:val="007609E8"/>
    <w:rsid w:val="00760E3C"/>
    <w:rsid w:val="00761134"/>
    <w:rsid w:val="007612A3"/>
    <w:rsid w:val="007614A8"/>
    <w:rsid w:val="00761AB5"/>
    <w:rsid w:val="00761BC4"/>
    <w:rsid w:val="00761F23"/>
    <w:rsid w:val="0076287E"/>
    <w:rsid w:val="007628A4"/>
    <w:rsid w:val="00762C8A"/>
    <w:rsid w:val="00762DD0"/>
    <w:rsid w:val="00762F01"/>
    <w:rsid w:val="0076304E"/>
    <w:rsid w:val="0076333C"/>
    <w:rsid w:val="007637DE"/>
    <w:rsid w:val="0076402B"/>
    <w:rsid w:val="00764079"/>
    <w:rsid w:val="00764AEA"/>
    <w:rsid w:val="00765293"/>
    <w:rsid w:val="00765FEB"/>
    <w:rsid w:val="0076600A"/>
    <w:rsid w:val="0076662C"/>
    <w:rsid w:val="00766841"/>
    <w:rsid w:val="00766B2E"/>
    <w:rsid w:val="00766C19"/>
    <w:rsid w:val="00766F46"/>
    <w:rsid w:val="00767A67"/>
    <w:rsid w:val="00767D03"/>
    <w:rsid w:val="007701EB"/>
    <w:rsid w:val="007708E0"/>
    <w:rsid w:val="007708F5"/>
    <w:rsid w:val="00771266"/>
    <w:rsid w:val="00772B3D"/>
    <w:rsid w:val="00773A24"/>
    <w:rsid w:val="00773B0A"/>
    <w:rsid w:val="0077430A"/>
    <w:rsid w:val="00774397"/>
    <w:rsid w:val="00774777"/>
    <w:rsid w:val="00774C9D"/>
    <w:rsid w:val="00775189"/>
    <w:rsid w:val="00775659"/>
    <w:rsid w:val="007756BE"/>
    <w:rsid w:val="00775ADF"/>
    <w:rsid w:val="00775DCC"/>
    <w:rsid w:val="00775E2A"/>
    <w:rsid w:val="00777219"/>
    <w:rsid w:val="007773FB"/>
    <w:rsid w:val="00777DBA"/>
    <w:rsid w:val="00780313"/>
    <w:rsid w:val="0078032E"/>
    <w:rsid w:val="0078126A"/>
    <w:rsid w:val="007817F6"/>
    <w:rsid w:val="00781986"/>
    <w:rsid w:val="00781CBC"/>
    <w:rsid w:val="00781F79"/>
    <w:rsid w:val="00781FA0"/>
    <w:rsid w:val="007820A7"/>
    <w:rsid w:val="007822D5"/>
    <w:rsid w:val="00782AF2"/>
    <w:rsid w:val="00782CC5"/>
    <w:rsid w:val="00782D81"/>
    <w:rsid w:val="00783836"/>
    <w:rsid w:val="0078384F"/>
    <w:rsid w:val="00783945"/>
    <w:rsid w:val="00783F9C"/>
    <w:rsid w:val="0078401C"/>
    <w:rsid w:val="00784A5E"/>
    <w:rsid w:val="00784BD3"/>
    <w:rsid w:val="00784D3E"/>
    <w:rsid w:val="00784E4A"/>
    <w:rsid w:val="00784EE9"/>
    <w:rsid w:val="00785245"/>
    <w:rsid w:val="00785E36"/>
    <w:rsid w:val="00786801"/>
    <w:rsid w:val="00786C6D"/>
    <w:rsid w:val="007875A8"/>
    <w:rsid w:val="00791071"/>
    <w:rsid w:val="0079155B"/>
    <w:rsid w:val="00791AB8"/>
    <w:rsid w:val="00791F1A"/>
    <w:rsid w:val="00792341"/>
    <w:rsid w:val="00792B29"/>
    <w:rsid w:val="00792C28"/>
    <w:rsid w:val="007932CD"/>
    <w:rsid w:val="0079351A"/>
    <w:rsid w:val="007939C3"/>
    <w:rsid w:val="00794994"/>
    <w:rsid w:val="0079599C"/>
    <w:rsid w:val="0079634A"/>
    <w:rsid w:val="007967E5"/>
    <w:rsid w:val="00796971"/>
    <w:rsid w:val="00797292"/>
    <w:rsid w:val="00797A4B"/>
    <w:rsid w:val="00797CFF"/>
    <w:rsid w:val="007A0246"/>
    <w:rsid w:val="007A0791"/>
    <w:rsid w:val="007A0F79"/>
    <w:rsid w:val="007A12B7"/>
    <w:rsid w:val="007A1C70"/>
    <w:rsid w:val="007A2019"/>
    <w:rsid w:val="007A2195"/>
    <w:rsid w:val="007A2826"/>
    <w:rsid w:val="007A2ACA"/>
    <w:rsid w:val="007A2C7D"/>
    <w:rsid w:val="007A2C87"/>
    <w:rsid w:val="007A2E1B"/>
    <w:rsid w:val="007A332A"/>
    <w:rsid w:val="007A3492"/>
    <w:rsid w:val="007A3975"/>
    <w:rsid w:val="007A39BC"/>
    <w:rsid w:val="007A471C"/>
    <w:rsid w:val="007A5493"/>
    <w:rsid w:val="007A595B"/>
    <w:rsid w:val="007A5C17"/>
    <w:rsid w:val="007A6205"/>
    <w:rsid w:val="007A6439"/>
    <w:rsid w:val="007A6447"/>
    <w:rsid w:val="007A696E"/>
    <w:rsid w:val="007A7766"/>
    <w:rsid w:val="007A7CCC"/>
    <w:rsid w:val="007A7F05"/>
    <w:rsid w:val="007B0648"/>
    <w:rsid w:val="007B1464"/>
    <w:rsid w:val="007B27B0"/>
    <w:rsid w:val="007B27E4"/>
    <w:rsid w:val="007B290D"/>
    <w:rsid w:val="007B318F"/>
    <w:rsid w:val="007B34E8"/>
    <w:rsid w:val="007B4158"/>
    <w:rsid w:val="007B435A"/>
    <w:rsid w:val="007B4858"/>
    <w:rsid w:val="007B53C7"/>
    <w:rsid w:val="007B57D8"/>
    <w:rsid w:val="007B5E8F"/>
    <w:rsid w:val="007B66FB"/>
    <w:rsid w:val="007B724D"/>
    <w:rsid w:val="007B7528"/>
    <w:rsid w:val="007B7DE3"/>
    <w:rsid w:val="007B7F4E"/>
    <w:rsid w:val="007C00EF"/>
    <w:rsid w:val="007C0939"/>
    <w:rsid w:val="007C0FF2"/>
    <w:rsid w:val="007C17D6"/>
    <w:rsid w:val="007C1844"/>
    <w:rsid w:val="007C204A"/>
    <w:rsid w:val="007C25E9"/>
    <w:rsid w:val="007C309F"/>
    <w:rsid w:val="007C327D"/>
    <w:rsid w:val="007C32FC"/>
    <w:rsid w:val="007C4966"/>
    <w:rsid w:val="007C49B2"/>
    <w:rsid w:val="007C513A"/>
    <w:rsid w:val="007C5462"/>
    <w:rsid w:val="007C56C2"/>
    <w:rsid w:val="007C63C4"/>
    <w:rsid w:val="007C64D1"/>
    <w:rsid w:val="007C71BE"/>
    <w:rsid w:val="007C72A0"/>
    <w:rsid w:val="007C72DF"/>
    <w:rsid w:val="007C765A"/>
    <w:rsid w:val="007C785F"/>
    <w:rsid w:val="007C7AD3"/>
    <w:rsid w:val="007C7C6B"/>
    <w:rsid w:val="007C7D0F"/>
    <w:rsid w:val="007D02CA"/>
    <w:rsid w:val="007D059C"/>
    <w:rsid w:val="007D0820"/>
    <w:rsid w:val="007D0EC1"/>
    <w:rsid w:val="007D0FBE"/>
    <w:rsid w:val="007D0FF7"/>
    <w:rsid w:val="007D11D6"/>
    <w:rsid w:val="007D1359"/>
    <w:rsid w:val="007D160D"/>
    <w:rsid w:val="007D2767"/>
    <w:rsid w:val="007D2913"/>
    <w:rsid w:val="007D3016"/>
    <w:rsid w:val="007D4F38"/>
    <w:rsid w:val="007D52EA"/>
    <w:rsid w:val="007D59F0"/>
    <w:rsid w:val="007D5EEF"/>
    <w:rsid w:val="007D61B6"/>
    <w:rsid w:val="007D6966"/>
    <w:rsid w:val="007D7364"/>
    <w:rsid w:val="007D76CB"/>
    <w:rsid w:val="007E0167"/>
    <w:rsid w:val="007E0388"/>
    <w:rsid w:val="007E05C7"/>
    <w:rsid w:val="007E06DD"/>
    <w:rsid w:val="007E08E1"/>
    <w:rsid w:val="007E095B"/>
    <w:rsid w:val="007E0F30"/>
    <w:rsid w:val="007E0FEC"/>
    <w:rsid w:val="007E117C"/>
    <w:rsid w:val="007E11BF"/>
    <w:rsid w:val="007E1839"/>
    <w:rsid w:val="007E1F72"/>
    <w:rsid w:val="007E22FB"/>
    <w:rsid w:val="007E2412"/>
    <w:rsid w:val="007E2415"/>
    <w:rsid w:val="007E2CF7"/>
    <w:rsid w:val="007E3264"/>
    <w:rsid w:val="007E3AC2"/>
    <w:rsid w:val="007E4C83"/>
    <w:rsid w:val="007E4FB5"/>
    <w:rsid w:val="007E5240"/>
    <w:rsid w:val="007E560E"/>
    <w:rsid w:val="007E5BBF"/>
    <w:rsid w:val="007E5EEA"/>
    <w:rsid w:val="007E644E"/>
    <w:rsid w:val="007E67BE"/>
    <w:rsid w:val="007E6A34"/>
    <w:rsid w:val="007E6B24"/>
    <w:rsid w:val="007E6C79"/>
    <w:rsid w:val="007E716C"/>
    <w:rsid w:val="007E737C"/>
    <w:rsid w:val="007E78B1"/>
    <w:rsid w:val="007E7A44"/>
    <w:rsid w:val="007F0841"/>
    <w:rsid w:val="007F0B70"/>
    <w:rsid w:val="007F11A2"/>
    <w:rsid w:val="007F2F32"/>
    <w:rsid w:val="007F3661"/>
    <w:rsid w:val="007F3FA0"/>
    <w:rsid w:val="007F4972"/>
    <w:rsid w:val="007F4DC9"/>
    <w:rsid w:val="007F4F62"/>
    <w:rsid w:val="007F56A3"/>
    <w:rsid w:val="007F5B9C"/>
    <w:rsid w:val="007F6A81"/>
    <w:rsid w:val="007F6CC2"/>
    <w:rsid w:val="007F6EE2"/>
    <w:rsid w:val="007F790D"/>
    <w:rsid w:val="008019D5"/>
    <w:rsid w:val="00801C0B"/>
    <w:rsid w:val="0080200A"/>
    <w:rsid w:val="00802066"/>
    <w:rsid w:val="00802834"/>
    <w:rsid w:val="008029EE"/>
    <w:rsid w:val="00802BCA"/>
    <w:rsid w:val="00802CAD"/>
    <w:rsid w:val="00803A99"/>
    <w:rsid w:val="0080422F"/>
    <w:rsid w:val="008044A1"/>
    <w:rsid w:val="00804677"/>
    <w:rsid w:val="00804A43"/>
    <w:rsid w:val="008050F6"/>
    <w:rsid w:val="00805644"/>
    <w:rsid w:val="00805F8B"/>
    <w:rsid w:val="00807284"/>
    <w:rsid w:val="00807369"/>
    <w:rsid w:val="0081005F"/>
    <w:rsid w:val="00810A84"/>
    <w:rsid w:val="00810DF5"/>
    <w:rsid w:val="00810F97"/>
    <w:rsid w:val="00811157"/>
    <w:rsid w:val="00811429"/>
    <w:rsid w:val="008117A8"/>
    <w:rsid w:val="00812A43"/>
    <w:rsid w:val="008132FD"/>
    <w:rsid w:val="00813EC0"/>
    <w:rsid w:val="00814081"/>
    <w:rsid w:val="0081419C"/>
    <w:rsid w:val="008148CC"/>
    <w:rsid w:val="0081546F"/>
    <w:rsid w:val="00815AED"/>
    <w:rsid w:val="00816787"/>
    <w:rsid w:val="00816AAB"/>
    <w:rsid w:val="00816D78"/>
    <w:rsid w:val="00817A29"/>
    <w:rsid w:val="00817E21"/>
    <w:rsid w:val="00820024"/>
    <w:rsid w:val="00820C28"/>
    <w:rsid w:val="0082112E"/>
    <w:rsid w:val="008211B7"/>
    <w:rsid w:val="0082135B"/>
    <w:rsid w:val="0082137E"/>
    <w:rsid w:val="00821ABA"/>
    <w:rsid w:val="008229E2"/>
    <w:rsid w:val="00823FFA"/>
    <w:rsid w:val="0082404E"/>
    <w:rsid w:val="00824C81"/>
    <w:rsid w:val="00825378"/>
    <w:rsid w:val="00825FE1"/>
    <w:rsid w:val="008262FF"/>
    <w:rsid w:val="008268E0"/>
    <w:rsid w:val="00826947"/>
    <w:rsid w:val="00826A9B"/>
    <w:rsid w:val="00826C2D"/>
    <w:rsid w:val="0082745A"/>
    <w:rsid w:val="00827D33"/>
    <w:rsid w:val="00827EF4"/>
    <w:rsid w:val="00830053"/>
    <w:rsid w:val="0083061E"/>
    <w:rsid w:val="00830FFB"/>
    <w:rsid w:val="008310C8"/>
    <w:rsid w:val="0083163C"/>
    <w:rsid w:val="008316BD"/>
    <w:rsid w:val="008316EB"/>
    <w:rsid w:val="00831B9D"/>
    <w:rsid w:val="00831BDC"/>
    <w:rsid w:val="00833A70"/>
    <w:rsid w:val="00833E28"/>
    <w:rsid w:val="0083468F"/>
    <w:rsid w:val="008349D9"/>
    <w:rsid w:val="008351C9"/>
    <w:rsid w:val="008355EC"/>
    <w:rsid w:val="00836078"/>
    <w:rsid w:val="00836B00"/>
    <w:rsid w:val="00836CA8"/>
    <w:rsid w:val="00836CD9"/>
    <w:rsid w:val="00836D4D"/>
    <w:rsid w:val="00837168"/>
    <w:rsid w:val="00840231"/>
    <w:rsid w:val="008408F8"/>
    <w:rsid w:val="00841471"/>
    <w:rsid w:val="008416BA"/>
    <w:rsid w:val="0084177D"/>
    <w:rsid w:val="008419E0"/>
    <w:rsid w:val="0084231F"/>
    <w:rsid w:val="00842393"/>
    <w:rsid w:val="00842ABF"/>
    <w:rsid w:val="00842B19"/>
    <w:rsid w:val="008431B5"/>
    <w:rsid w:val="008441EB"/>
    <w:rsid w:val="00844290"/>
    <w:rsid w:val="00844753"/>
    <w:rsid w:val="00844FB1"/>
    <w:rsid w:val="00845214"/>
    <w:rsid w:val="00845B2E"/>
    <w:rsid w:val="00845D19"/>
    <w:rsid w:val="00845D41"/>
    <w:rsid w:val="008464A5"/>
    <w:rsid w:val="0084657A"/>
    <w:rsid w:val="008466D3"/>
    <w:rsid w:val="00846964"/>
    <w:rsid w:val="00846CE9"/>
    <w:rsid w:val="00847654"/>
    <w:rsid w:val="00847B67"/>
    <w:rsid w:val="00847C1F"/>
    <w:rsid w:val="00847E6F"/>
    <w:rsid w:val="00847E8F"/>
    <w:rsid w:val="00850928"/>
    <w:rsid w:val="00850E6D"/>
    <w:rsid w:val="0085101A"/>
    <w:rsid w:val="00851B03"/>
    <w:rsid w:val="00851DED"/>
    <w:rsid w:val="008527C7"/>
    <w:rsid w:val="008529A1"/>
    <w:rsid w:val="00852F3F"/>
    <w:rsid w:val="008537CF"/>
    <w:rsid w:val="008541E6"/>
    <w:rsid w:val="00854383"/>
    <w:rsid w:val="008544E3"/>
    <w:rsid w:val="00854647"/>
    <w:rsid w:val="00854DC7"/>
    <w:rsid w:val="0085535E"/>
    <w:rsid w:val="0085541A"/>
    <w:rsid w:val="0085598A"/>
    <w:rsid w:val="00855D35"/>
    <w:rsid w:val="008575E0"/>
    <w:rsid w:val="00857BCE"/>
    <w:rsid w:val="00860943"/>
    <w:rsid w:val="00860BE8"/>
    <w:rsid w:val="00861191"/>
    <w:rsid w:val="008615CB"/>
    <w:rsid w:val="008616D4"/>
    <w:rsid w:val="0086181D"/>
    <w:rsid w:val="00861919"/>
    <w:rsid w:val="00861AA7"/>
    <w:rsid w:val="00861D60"/>
    <w:rsid w:val="00861DA2"/>
    <w:rsid w:val="0086217D"/>
    <w:rsid w:val="00862556"/>
    <w:rsid w:val="00862BD3"/>
    <w:rsid w:val="00862F83"/>
    <w:rsid w:val="0086320B"/>
    <w:rsid w:val="008633B8"/>
    <w:rsid w:val="008635AA"/>
    <w:rsid w:val="008637DC"/>
    <w:rsid w:val="0086476D"/>
    <w:rsid w:val="00864C34"/>
    <w:rsid w:val="008656DE"/>
    <w:rsid w:val="00865D78"/>
    <w:rsid w:val="0086605C"/>
    <w:rsid w:val="00866A80"/>
    <w:rsid w:val="00866D63"/>
    <w:rsid w:val="00866EED"/>
    <w:rsid w:val="00867990"/>
    <w:rsid w:val="00867C85"/>
    <w:rsid w:val="00867D9B"/>
    <w:rsid w:val="00870145"/>
    <w:rsid w:val="00870446"/>
    <w:rsid w:val="0087091B"/>
    <w:rsid w:val="00870C3E"/>
    <w:rsid w:val="00870C7E"/>
    <w:rsid w:val="008712A0"/>
    <w:rsid w:val="00871530"/>
    <w:rsid w:val="0087159F"/>
    <w:rsid w:val="008715E8"/>
    <w:rsid w:val="0087194C"/>
    <w:rsid w:val="00871C98"/>
    <w:rsid w:val="00872ABD"/>
    <w:rsid w:val="00872CB3"/>
    <w:rsid w:val="00872E49"/>
    <w:rsid w:val="008739F2"/>
    <w:rsid w:val="00874059"/>
    <w:rsid w:val="008744C8"/>
    <w:rsid w:val="00874678"/>
    <w:rsid w:val="00876109"/>
    <w:rsid w:val="008767B0"/>
    <w:rsid w:val="0087690D"/>
    <w:rsid w:val="00876B52"/>
    <w:rsid w:val="00877C30"/>
    <w:rsid w:val="00877DF9"/>
    <w:rsid w:val="0088043B"/>
    <w:rsid w:val="00880687"/>
    <w:rsid w:val="0088085B"/>
    <w:rsid w:val="00881287"/>
    <w:rsid w:val="00881A66"/>
    <w:rsid w:val="00881E2C"/>
    <w:rsid w:val="00882195"/>
    <w:rsid w:val="00882799"/>
    <w:rsid w:val="00882AA7"/>
    <w:rsid w:val="00882C3C"/>
    <w:rsid w:val="008831AE"/>
    <w:rsid w:val="00883A70"/>
    <w:rsid w:val="00883C57"/>
    <w:rsid w:val="00883D15"/>
    <w:rsid w:val="008844DC"/>
    <w:rsid w:val="008849F5"/>
    <w:rsid w:val="008850F3"/>
    <w:rsid w:val="008858FF"/>
    <w:rsid w:val="00885934"/>
    <w:rsid w:val="00885D27"/>
    <w:rsid w:val="0088612D"/>
    <w:rsid w:val="00886A0E"/>
    <w:rsid w:val="00886FD7"/>
    <w:rsid w:val="0088723D"/>
    <w:rsid w:val="0088774E"/>
    <w:rsid w:val="008902AE"/>
    <w:rsid w:val="008904F7"/>
    <w:rsid w:val="00890799"/>
    <w:rsid w:val="0089165D"/>
    <w:rsid w:val="00891869"/>
    <w:rsid w:val="008920F6"/>
    <w:rsid w:val="0089306E"/>
    <w:rsid w:val="00893280"/>
    <w:rsid w:val="00893671"/>
    <w:rsid w:val="008942F2"/>
    <w:rsid w:val="00895678"/>
    <w:rsid w:val="00895A98"/>
    <w:rsid w:val="00895B67"/>
    <w:rsid w:val="00895DC9"/>
    <w:rsid w:val="00896678"/>
    <w:rsid w:val="00896B7F"/>
    <w:rsid w:val="00896C90"/>
    <w:rsid w:val="00896E8C"/>
    <w:rsid w:val="00897E9D"/>
    <w:rsid w:val="00897F03"/>
    <w:rsid w:val="008A02F7"/>
    <w:rsid w:val="008A0D2E"/>
    <w:rsid w:val="008A1096"/>
    <w:rsid w:val="008A10D4"/>
    <w:rsid w:val="008A11AB"/>
    <w:rsid w:val="008A1436"/>
    <w:rsid w:val="008A1963"/>
    <w:rsid w:val="008A25C1"/>
    <w:rsid w:val="008A349D"/>
    <w:rsid w:val="008A3509"/>
    <w:rsid w:val="008A3E61"/>
    <w:rsid w:val="008A40D6"/>
    <w:rsid w:val="008A4452"/>
    <w:rsid w:val="008A46D6"/>
    <w:rsid w:val="008A4917"/>
    <w:rsid w:val="008A4C03"/>
    <w:rsid w:val="008A5453"/>
    <w:rsid w:val="008A5710"/>
    <w:rsid w:val="008A6415"/>
    <w:rsid w:val="008A668E"/>
    <w:rsid w:val="008A6A60"/>
    <w:rsid w:val="008A70E1"/>
    <w:rsid w:val="008A727F"/>
    <w:rsid w:val="008A78B7"/>
    <w:rsid w:val="008A7BCB"/>
    <w:rsid w:val="008B0E21"/>
    <w:rsid w:val="008B0EF4"/>
    <w:rsid w:val="008B1274"/>
    <w:rsid w:val="008B153F"/>
    <w:rsid w:val="008B19FD"/>
    <w:rsid w:val="008B2EE9"/>
    <w:rsid w:val="008B33BA"/>
    <w:rsid w:val="008B3448"/>
    <w:rsid w:val="008B41F1"/>
    <w:rsid w:val="008B471D"/>
    <w:rsid w:val="008B4A9C"/>
    <w:rsid w:val="008B4E73"/>
    <w:rsid w:val="008B4EB1"/>
    <w:rsid w:val="008B5634"/>
    <w:rsid w:val="008B5AE0"/>
    <w:rsid w:val="008B5FE9"/>
    <w:rsid w:val="008B67E9"/>
    <w:rsid w:val="008B6A76"/>
    <w:rsid w:val="008B6B13"/>
    <w:rsid w:val="008B6C88"/>
    <w:rsid w:val="008B6D1A"/>
    <w:rsid w:val="008B6D9D"/>
    <w:rsid w:val="008B76CB"/>
    <w:rsid w:val="008B77FB"/>
    <w:rsid w:val="008C0D39"/>
    <w:rsid w:val="008C0F11"/>
    <w:rsid w:val="008C1492"/>
    <w:rsid w:val="008C1550"/>
    <w:rsid w:val="008C1BA7"/>
    <w:rsid w:val="008C1DAE"/>
    <w:rsid w:val="008C2686"/>
    <w:rsid w:val="008C2942"/>
    <w:rsid w:val="008C2C59"/>
    <w:rsid w:val="008C2E75"/>
    <w:rsid w:val="008C3369"/>
    <w:rsid w:val="008C4015"/>
    <w:rsid w:val="008C41B0"/>
    <w:rsid w:val="008C48A5"/>
    <w:rsid w:val="008C57B6"/>
    <w:rsid w:val="008C59C2"/>
    <w:rsid w:val="008C5A4F"/>
    <w:rsid w:val="008C5B29"/>
    <w:rsid w:val="008C6EEC"/>
    <w:rsid w:val="008C75B1"/>
    <w:rsid w:val="008D0B06"/>
    <w:rsid w:val="008D0B5F"/>
    <w:rsid w:val="008D112A"/>
    <w:rsid w:val="008D13FC"/>
    <w:rsid w:val="008D1757"/>
    <w:rsid w:val="008D195F"/>
    <w:rsid w:val="008D1D2A"/>
    <w:rsid w:val="008D2D4E"/>
    <w:rsid w:val="008D32B1"/>
    <w:rsid w:val="008D3868"/>
    <w:rsid w:val="008D3E42"/>
    <w:rsid w:val="008D4396"/>
    <w:rsid w:val="008D4838"/>
    <w:rsid w:val="008D491D"/>
    <w:rsid w:val="008D4A9B"/>
    <w:rsid w:val="008D5015"/>
    <w:rsid w:val="008D5195"/>
    <w:rsid w:val="008D5278"/>
    <w:rsid w:val="008D56BC"/>
    <w:rsid w:val="008D5B9C"/>
    <w:rsid w:val="008D6A67"/>
    <w:rsid w:val="008D709A"/>
    <w:rsid w:val="008D739B"/>
    <w:rsid w:val="008D79A5"/>
    <w:rsid w:val="008D7C4C"/>
    <w:rsid w:val="008E03E3"/>
    <w:rsid w:val="008E0B9B"/>
    <w:rsid w:val="008E135B"/>
    <w:rsid w:val="008E1889"/>
    <w:rsid w:val="008E1B5D"/>
    <w:rsid w:val="008E2123"/>
    <w:rsid w:val="008E2AB1"/>
    <w:rsid w:val="008E2BD0"/>
    <w:rsid w:val="008E2E84"/>
    <w:rsid w:val="008E34CA"/>
    <w:rsid w:val="008E3E1E"/>
    <w:rsid w:val="008E3E81"/>
    <w:rsid w:val="008E4D40"/>
    <w:rsid w:val="008E4DB0"/>
    <w:rsid w:val="008E5344"/>
    <w:rsid w:val="008E5FAE"/>
    <w:rsid w:val="008E613C"/>
    <w:rsid w:val="008E618C"/>
    <w:rsid w:val="008E6EBA"/>
    <w:rsid w:val="008E7CF0"/>
    <w:rsid w:val="008E7E5A"/>
    <w:rsid w:val="008F0032"/>
    <w:rsid w:val="008F0562"/>
    <w:rsid w:val="008F0842"/>
    <w:rsid w:val="008F1E77"/>
    <w:rsid w:val="008F1F9A"/>
    <w:rsid w:val="008F305A"/>
    <w:rsid w:val="008F452E"/>
    <w:rsid w:val="008F4531"/>
    <w:rsid w:val="008F5215"/>
    <w:rsid w:val="008F5311"/>
    <w:rsid w:val="008F60C7"/>
    <w:rsid w:val="008F6507"/>
    <w:rsid w:val="008F67BA"/>
    <w:rsid w:val="008F6BEB"/>
    <w:rsid w:val="008F6CE9"/>
    <w:rsid w:val="008F7085"/>
    <w:rsid w:val="008F71E0"/>
    <w:rsid w:val="008F780F"/>
    <w:rsid w:val="008F7904"/>
    <w:rsid w:val="008F7E87"/>
    <w:rsid w:val="00900491"/>
    <w:rsid w:val="009005B3"/>
    <w:rsid w:val="0090085A"/>
    <w:rsid w:val="00901570"/>
    <w:rsid w:val="00901654"/>
    <w:rsid w:val="009017D6"/>
    <w:rsid w:val="00901AD6"/>
    <w:rsid w:val="0090206E"/>
    <w:rsid w:val="009020FF"/>
    <w:rsid w:val="00902399"/>
    <w:rsid w:val="009027EC"/>
    <w:rsid w:val="00902A90"/>
    <w:rsid w:val="0090305D"/>
    <w:rsid w:val="00903233"/>
    <w:rsid w:val="009036BC"/>
    <w:rsid w:val="00904479"/>
    <w:rsid w:val="00904885"/>
    <w:rsid w:val="00904A35"/>
    <w:rsid w:val="00904DFD"/>
    <w:rsid w:val="0090501A"/>
    <w:rsid w:val="00905262"/>
    <w:rsid w:val="009055CB"/>
    <w:rsid w:val="0090648C"/>
    <w:rsid w:val="00906EBA"/>
    <w:rsid w:val="00907165"/>
    <w:rsid w:val="00907382"/>
    <w:rsid w:val="0090758B"/>
    <w:rsid w:val="00907722"/>
    <w:rsid w:val="00907A35"/>
    <w:rsid w:val="00907D64"/>
    <w:rsid w:val="00907E13"/>
    <w:rsid w:val="0091047B"/>
    <w:rsid w:val="009107FF"/>
    <w:rsid w:val="00911062"/>
    <w:rsid w:val="00911A30"/>
    <w:rsid w:val="00911D50"/>
    <w:rsid w:val="00912110"/>
    <w:rsid w:val="0091291F"/>
    <w:rsid w:val="009131B7"/>
    <w:rsid w:val="009149D5"/>
    <w:rsid w:val="00914F2A"/>
    <w:rsid w:val="009151AD"/>
    <w:rsid w:val="009155F9"/>
    <w:rsid w:val="00915950"/>
    <w:rsid w:val="00915BB9"/>
    <w:rsid w:val="00916250"/>
    <w:rsid w:val="0091644B"/>
    <w:rsid w:val="00916A96"/>
    <w:rsid w:val="0091717E"/>
    <w:rsid w:val="009172C3"/>
    <w:rsid w:val="00917B02"/>
    <w:rsid w:val="00917C99"/>
    <w:rsid w:val="0092028D"/>
    <w:rsid w:val="009203A7"/>
    <w:rsid w:val="0092043A"/>
    <w:rsid w:val="0092047E"/>
    <w:rsid w:val="00921A46"/>
    <w:rsid w:val="00921C77"/>
    <w:rsid w:val="00921E9B"/>
    <w:rsid w:val="00922108"/>
    <w:rsid w:val="0092246F"/>
    <w:rsid w:val="009228DF"/>
    <w:rsid w:val="0092335E"/>
    <w:rsid w:val="009237CA"/>
    <w:rsid w:val="009240A2"/>
    <w:rsid w:val="00924231"/>
    <w:rsid w:val="0092427B"/>
    <w:rsid w:val="0092435A"/>
    <w:rsid w:val="00924389"/>
    <w:rsid w:val="00924442"/>
    <w:rsid w:val="009256F4"/>
    <w:rsid w:val="00926120"/>
    <w:rsid w:val="00926444"/>
    <w:rsid w:val="00926799"/>
    <w:rsid w:val="0092687D"/>
    <w:rsid w:val="009268AB"/>
    <w:rsid w:val="009272DB"/>
    <w:rsid w:val="00927304"/>
    <w:rsid w:val="00927849"/>
    <w:rsid w:val="00927D71"/>
    <w:rsid w:val="009308F7"/>
    <w:rsid w:val="00931459"/>
    <w:rsid w:val="00931470"/>
    <w:rsid w:val="009314FA"/>
    <w:rsid w:val="009316A1"/>
    <w:rsid w:val="0093198B"/>
    <w:rsid w:val="00932960"/>
    <w:rsid w:val="00932C72"/>
    <w:rsid w:val="00933548"/>
    <w:rsid w:val="00933B0F"/>
    <w:rsid w:val="00934093"/>
    <w:rsid w:val="00934276"/>
    <w:rsid w:val="00934640"/>
    <w:rsid w:val="00934EF0"/>
    <w:rsid w:val="00935145"/>
    <w:rsid w:val="00935258"/>
    <w:rsid w:val="00935AF5"/>
    <w:rsid w:val="00935B39"/>
    <w:rsid w:val="00935EC7"/>
    <w:rsid w:val="00936580"/>
    <w:rsid w:val="00936E55"/>
    <w:rsid w:val="00937296"/>
    <w:rsid w:val="00937D7A"/>
    <w:rsid w:val="00940B90"/>
    <w:rsid w:val="00940EF6"/>
    <w:rsid w:val="00940FA5"/>
    <w:rsid w:val="009414E7"/>
    <w:rsid w:val="00941683"/>
    <w:rsid w:val="009416A2"/>
    <w:rsid w:val="009420A1"/>
    <w:rsid w:val="009426CD"/>
    <w:rsid w:val="00942B16"/>
    <w:rsid w:val="00942E60"/>
    <w:rsid w:val="0094417F"/>
    <w:rsid w:val="009454C5"/>
    <w:rsid w:val="00945796"/>
    <w:rsid w:val="00945DE3"/>
    <w:rsid w:val="0094624B"/>
    <w:rsid w:val="009463D5"/>
    <w:rsid w:val="00947559"/>
    <w:rsid w:val="009478BF"/>
    <w:rsid w:val="00947DC7"/>
    <w:rsid w:val="00951475"/>
    <w:rsid w:val="00951B06"/>
    <w:rsid w:val="0095212E"/>
    <w:rsid w:val="00952382"/>
    <w:rsid w:val="0095254A"/>
    <w:rsid w:val="009525B9"/>
    <w:rsid w:val="00954129"/>
    <w:rsid w:val="00954437"/>
    <w:rsid w:val="009548BF"/>
    <w:rsid w:val="009549AD"/>
    <w:rsid w:val="00954BE5"/>
    <w:rsid w:val="0095542E"/>
    <w:rsid w:val="00955A09"/>
    <w:rsid w:val="00955C56"/>
    <w:rsid w:val="009560E2"/>
    <w:rsid w:val="00956159"/>
    <w:rsid w:val="00956456"/>
    <w:rsid w:val="00956857"/>
    <w:rsid w:val="00956966"/>
    <w:rsid w:val="00956CFD"/>
    <w:rsid w:val="00956DC5"/>
    <w:rsid w:val="00956E3C"/>
    <w:rsid w:val="00957039"/>
    <w:rsid w:val="009574D2"/>
    <w:rsid w:val="009575EF"/>
    <w:rsid w:val="00957E53"/>
    <w:rsid w:val="00957FA7"/>
    <w:rsid w:val="009600E4"/>
    <w:rsid w:val="009608D3"/>
    <w:rsid w:val="00961453"/>
    <w:rsid w:val="0096146D"/>
    <w:rsid w:val="009619BC"/>
    <w:rsid w:val="00961B93"/>
    <w:rsid w:val="0096230D"/>
    <w:rsid w:val="009623D9"/>
    <w:rsid w:val="009624BE"/>
    <w:rsid w:val="0096318B"/>
    <w:rsid w:val="00963AAA"/>
    <w:rsid w:val="00963D86"/>
    <w:rsid w:val="0096417D"/>
    <w:rsid w:val="009646B9"/>
    <w:rsid w:val="009649DB"/>
    <w:rsid w:val="009653C6"/>
    <w:rsid w:val="00965581"/>
    <w:rsid w:val="009655DE"/>
    <w:rsid w:val="009658FB"/>
    <w:rsid w:val="0096597B"/>
    <w:rsid w:val="00966328"/>
    <w:rsid w:val="0096648A"/>
    <w:rsid w:val="009673BB"/>
    <w:rsid w:val="009673FD"/>
    <w:rsid w:val="009678B4"/>
    <w:rsid w:val="00971299"/>
    <w:rsid w:val="009714C2"/>
    <w:rsid w:val="00971621"/>
    <w:rsid w:val="00972177"/>
    <w:rsid w:val="009722B4"/>
    <w:rsid w:val="0097268F"/>
    <w:rsid w:val="00972B61"/>
    <w:rsid w:val="009739F7"/>
    <w:rsid w:val="00974139"/>
    <w:rsid w:val="009744DC"/>
    <w:rsid w:val="0097516F"/>
    <w:rsid w:val="009751DC"/>
    <w:rsid w:val="0097525B"/>
    <w:rsid w:val="0097533C"/>
    <w:rsid w:val="0097554B"/>
    <w:rsid w:val="00975834"/>
    <w:rsid w:val="00975A67"/>
    <w:rsid w:val="00975BAF"/>
    <w:rsid w:val="00975CD1"/>
    <w:rsid w:val="00976304"/>
    <w:rsid w:val="00976A12"/>
    <w:rsid w:val="00976AE4"/>
    <w:rsid w:val="00977220"/>
    <w:rsid w:val="009773AF"/>
    <w:rsid w:val="00977681"/>
    <w:rsid w:val="009779A2"/>
    <w:rsid w:val="00977B13"/>
    <w:rsid w:val="00980232"/>
    <w:rsid w:val="00980409"/>
    <w:rsid w:val="0098057F"/>
    <w:rsid w:val="00980CA1"/>
    <w:rsid w:val="009811D6"/>
    <w:rsid w:val="00981250"/>
    <w:rsid w:val="00981532"/>
    <w:rsid w:val="00981C36"/>
    <w:rsid w:val="00981DDE"/>
    <w:rsid w:val="009821C8"/>
    <w:rsid w:val="0098241E"/>
    <w:rsid w:val="0098273D"/>
    <w:rsid w:val="00982B90"/>
    <w:rsid w:val="00982C92"/>
    <w:rsid w:val="009830E9"/>
    <w:rsid w:val="0098339B"/>
    <w:rsid w:val="009836BC"/>
    <w:rsid w:val="00983B03"/>
    <w:rsid w:val="00983F12"/>
    <w:rsid w:val="00983FCD"/>
    <w:rsid w:val="00984206"/>
    <w:rsid w:val="009846C9"/>
    <w:rsid w:val="00985314"/>
    <w:rsid w:val="009854F8"/>
    <w:rsid w:val="00985657"/>
    <w:rsid w:val="0098566A"/>
    <w:rsid w:val="00985F07"/>
    <w:rsid w:val="00986747"/>
    <w:rsid w:val="009869B1"/>
    <w:rsid w:val="00986C93"/>
    <w:rsid w:val="0099023A"/>
    <w:rsid w:val="00990437"/>
    <w:rsid w:val="00990CF2"/>
    <w:rsid w:val="009919DE"/>
    <w:rsid w:val="00991E33"/>
    <w:rsid w:val="009922A5"/>
    <w:rsid w:val="0099230E"/>
    <w:rsid w:val="00992696"/>
    <w:rsid w:val="00992AB0"/>
    <w:rsid w:val="009930B9"/>
    <w:rsid w:val="00993194"/>
    <w:rsid w:val="009935C1"/>
    <w:rsid w:val="009936AE"/>
    <w:rsid w:val="0099397F"/>
    <w:rsid w:val="0099410E"/>
    <w:rsid w:val="009943A7"/>
    <w:rsid w:val="00994411"/>
    <w:rsid w:val="0099477C"/>
    <w:rsid w:val="009949B1"/>
    <w:rsid w:val="00995218"/>
    <w:rsid w:val="00995342"/>
    <w:rsid w:val="00995934"/>
    <w:rsid w:val="00995B6F"/>
    <w:rsid w:val="0099707E"/>
    <w:rsid w:val="00997BDB"/>
    <w:rsid w:val="009A0840"/>
    <w:rsid w:val="009A0D2E"/>
    <w:rsid w:val="009A10F9"/>
    <w:rsid w:val="009A1B3B"/>
    <w:rsid w:val="009A1EEB"/>
    <w:rsid w:val="009A22A9"/>
    <w:rsid w:val="009A22B0"/>
    <w:rsid w:val="009A2C10"/>
    <w:rsid w:val="009A3066"/>
    <w:rsid w:val="009A36B3"/>
    <w:rsid w:val="009A37B2"/>
    <w:rsid w:val="009A3AB3"/>
    <w:rsid w:val="009A3B68"/>
    <w:rsid w:val="009A4E97"/>
    <w:rsid w:val="009A5BEA"/>
    <w:rsid w:val="009A6097"/>
    <w:rsid w:val="009A64FC"/>
    <w:rsid w:val="009A7843"/>
    <w:rsid w:val="009B04E9"/>
    <w:rsid w:val="009B07B3"/>
    <w:rsid w:val="009B0859"/>
    <w:rsid w:val="009B08E0"/>
    <w:rsid w:val="009B0D25"/>
    <w:rsid w:val="009B0FA9"/>
    <w:rsid w:val="009B10F4"/>
    <w:rsid w:val="009B148B"/>
    <w:rsid w:val="009B188A"/>
    <w:rsid w:val="009B197E"/>
    <w:rsid w:val="009B1B46"/>
    <w:rsid w:val="009B1E78"/>
    <w:rsid w:val="009B2238"/>
    <w:rsid w:val="009B2995"/>
    <w:rsid w:val="009B33E0"/>
    <w:rsid w:val="009B34E7"/>
    <w:rsid w:val="009B35F1"/>
    <w:rsid w:val="009B3AE0"/>
    <w:rsid w:val="009B3CD7"/>
    <w:rsid w:val="009B423B"/>
    <w:rsid w:val="009B431B"/>
    <w:rsid w:val="009B4323"/>
    <w:rsid w:val="009B46E2"/>
    <w:rsid w:val="009B4F1A"/>
    <w:rsid w:val="009B53CE"/>
    <w:rsid w:val="009B598C"/>
    <w:rsid w:val="009B60DF"/>
    <w:rsid w:val="009B616B"/>
    <w:rsid w:val="009B68CE"/>
    <w:rsid w:val="009B6C46"/>
    <w:rsid w:val="009B715B"/>
    <w:rsid w:val="009B753F"/>
    <w:rsid w:val="009C0377"/>
    <w:rsid w:val="009C0C6F"/>
    <w:rsid w:val="009C1029"/>
    <w:rsid w:val="009C110D"/>
    <w:rsid w:val="009C14DC"/>
    <w:rsid w:val="009C1F40"/>
    <w:rsid w:val="009C3610"/>
    <w:rsid w:val="009C4B0B"/>
    <w:rsid w:val="009C4DD7"/>
    <w:rsid w:val="009C4E50"/>
    <w:rsid w:val="009C57E9"/>
    <w:rsid w:val="009C58ED"/>
    <w:rsid w:val="009C5C8B"/>
    <w:rsid w:val="009C61EF"/>
    <w:rsid w:val="009C6BFC"/>
    <w:rsid w:val="009C6D73"/>
    <w:rsid w:val="009C6EA3"/>
    <w:rsid w:val="009D0696"/>
    <w:rsid w:val="009D06F9"/>
    <w:rsid w:val="009D0FA2"/>
    <w:rsid w:val="009D0FC6"/>
    <w:rsid w:val="009D12E9"/>
    <w:rsid w:val="009D1814"/>
    <w:rsid w:val="009D21E6"/>
    <w:rsid w:val="009D22ED"/>
    <w:rsid w:val="009D2320"/>
    <w:rsid w:val="009D24FA"/>
    <w:rsid w:val="009D273D"/>
    <w:rsid w:val="009D2895"/>
    <w:rsid w:val="009D3172"/>
    <w:rsid w:val="009D35C9"/>
    <w:rsid w:val="009D3BFB"/>
    <w:rsid w:val="009D3C74"/>
    <w:rsid w:val="009D3CB8"/>
    <w:rsid w:val="009D52E0"/>
    <w:rsid w:val="009D5842"/>
    <w:rsid w:val="009D61A5"/>
    <w:rsid w:val="009D62B0"/>
    <w:rsid w:val="009D7140"/>
    <w:rsid w:val="009D726C"/>
    <w:rsid w:val="009D7288"/>
    <w:rsid w:val="009D73F0"/>
    <w:rsid w:val="009E0026"/>
    <w:rsid w:val="009E01A0"/>
    <w:rsid w:val="009E020E"/>
    <w:rsid w:val="009E085C"/>
    <w:rsid w:val="009E0AD5"/>
    <w:rsid w:val="009E1ACB"/>
    <w:rsid w:val="009E1E73"/>
    <w:rsid w:val="009E2325"/>
    <w:rsid w:val="009E2A20"/>
    <w:rsid w:val="009E2BE8"/>
    <w:rsid w:val="009E379D"/>
    <w:rsid w:val="009E3F0B"/>
    <w:rsid w:val="009E5257"/>
    <w:rsid w:val="009E6AAE"/>
    <w:rsid w:val="009E77D2"/>
    <w:rsid w:val="009E7C8F"/>
    <w:rsid w:val="009F0072"/>
    <w:rsid w:val="009F0197"/>
    <w:rsid w:val="009F01A1"/>
    <w:rsid w:val="009F0358"/>
    <w:rsid w:val="009F06A2"/>
    <w:rsid w:val="009F197A"/>
    <w:rsid w:val="009F2788"/>
    <w:rsid w:val="009F3380"/>
    <w:rsid w:val="009F3B5F"/>
    <w:rsid w:val="009F3CC3"/>
    <w:rsid w:val="009F3F0C"/>
    <w:rsid w:val="009F4AAA"/>
    <w:rsid w:val="009F4EF7"/>
    <w:rsid w:val="009F51AA"/>
    <w:rsid w:val="009F562C"/>
    <w:rsid w:val="009F56B0"/>
    <w:rsid w:val="009F5CD9"/>
    <w:rsid w:val="009F6551"/>
    <w:rsid w:val="009F67E5"/>
    <w:rsid w:val="009F7448"/>
    <w:rsid w:val="009F7BAD"/>
    <w:rsid w:val="00A008E3"/>
    <w:rsid w:val="00A00AD1"/>
    <w:rsid w:val="00A00AD5"/>
    <w:rsid w:val="00A00C7B"/>
    <w:rsid w:val="00A00D41"/>
    <w:rsid w:val="00A012F4"/>
    <w:rsid w:val="00A01722"/>
    <w:rsid w:val="00A01762"/>
    <w:rsid w:val="00A01DE7"/>
    <w:rsid w:val="00A0275D"/>
    <w:rsid w:val="00A02858"/>
    <w:rsid w:val="00A028CF"/>
    <w:rsid w:val="00A02B3A"/>
    <w:rsid w:val="00A02DA9"/>
    <w:rsid w:val="00A037B1"/>
    <w:rsid w:val="00A03F41"/>
    <w:rsid w:val="00A03FFA"/>
    <w:rsid w:val="00A04146"/>
    <w:rsid w:val="00A045D1"/>
    <w:rsid w:val="00A0494C"/>
    <w:rsid w:val="00A05547"/>
    <w:rsid w:val="00A058EF"/>
    <w:rsid w:val="00A05B40"/>
    <w:rsid w:val="00A06F45"/>
    <w:rsid w:val="00A072CA"/>
    <w:rsid w:val="00A07BA0"/>
    <w:rsid w:val="00A07D2D"/>
    <w:rsid w:val="00A10962"/>
    <w:rsid w:val="00A10C15"/>
    <w:rsid w:val="00A110FA"/>
    <w:rsid w:val="00A112CB"/>
    <w:rsid w:val="00A11E89"/>
    <w:rsid w:val="00A1268F"/>
    <w:rsid w:val="00A12772"/>
    <w:rsid w:val="00A12C4E"/>
    <w:rsid w:val="00A12DE5"/>
    <w:rsid w:val="00A133D2"/>
    <w:rsid w:val="00A13990"/>
    <w:rsid w:val="00A13B34"/>
    <w:rsid w:val="00A13C19"/>
    <w:rsid w:val="00A13FDD"/>
    <w:rsid w:val="00A1441B"/>
    <w:rsid w:val="00A150D8"/>
    <w:rsid w:val="00A15162"/>
    <w:rsid w:val="00A154E4"/>
    <w:rsid w:val="00A15588"/>
    <w:rsid w:val="00A1585C"/>
    <w:rsid w:val="00A15C1F"/>
    <w:rsid w:val="00A161D9"/>
    <w:rsid w:val="00A16DE3"/>
    <w:rsid w:val="00A17201"/>
    <w:rsid w:val="00A17486"/>
    <w:rsid w:val="00A20470"/>
    <w:rsid w:val="00A20493"/>
    <w:rsid w:val="00A20B2E"/>
    <w:rsid w:val="00A20E30"/>
    <w:rsid w:val="00A2172A"/>
    <w:rsid w:val="00A21BA1"/>
    <w:rsid w:val="00A22152"/>
    <w:rsid w:val="00A2216C"/>
    <w:rsid w:val="00A22A68"/>
    <w:rsid w:val="00A22C45"/>
    <w:rsid w:val="00A22D94"/>
    <w:rsid w:val="00A2300B"/>
    <w:rsid w:val="00A2308F"/>
    <w:rsid w:val="00A23249"/>
    <w:rsid w:val="00A233F0"/>
    <w:rsid w:val="00A23750"/>
    <w:rsid w:val="00A23A09"/>
    <w:rsid w:val="00A241C9"/>
    <w:rsid w:val="00A242DD"/>
    <w:rsid w:val="00A24A50"/>
    <w:rsid w:val="00A24B4C"/>
    <w:rsid w:val="00A26542"/>
    <w:rsid w:val="00A2672C"/>
    <w:rsid w:val="00A26B89"/>
    <w:rsid w:val="00A26BD3"/>
    <w:rsid w:val="00A26C3F"/>
    <w:rsid w:val="00A26D69"/>
    <w:rsid w:val="00A271C8"/>
    <w:rsid w:val="00A2757F"/>
    <w:rsid w:val="00A27839"/>
    <w:rsid w:val="00A27892"/>
    <w:rsid w:val="00A279B7"/>
    <w:rsid w:val="00A27A18"/>
    <w:rsid w:val="00A27B59"/>
    <w:rsid w:val="00A27DF6"/>
    <w:rsid w:val="00A3020A"/>
    <w:rsid w:val="00A304B2"/>
    <w:rsid w:val="00A305F9"/>
    <w:rsid w:val="00A30EEE"/>
    <w:rsid w:val="00A30F51"/>
    <w:rsid w:val="00A328B5"/>
    <w:rsid w:val="00A32D8C"/>
    <w:rsid w:val="00A32DA6"/>
    <w:rsid w:val="00A33E94"/>
    <w:rsid w:val="00A3462B"/>
    <w:rsid w:val="00A348C4"/>
    <w:rsid w:val="00A352C6"/>
    <w:rsid w:val="00A35412"/>
    <w:rsid w:val="00A35F8D"/>
    <w:rsid w:val="00A36794"/>
    <w:rsid w:val="00A36AA8"/>
    <w:rsid w:val="00A37633"/>
    <w:rsid w:val="00A37949"/>
    <w:rsid w:val="00A37FF4"/>
    <w:rsid w:val="00A400C1"/>
    <w:rsid w:val="00A40153"/>
    <w:rsid w:val="00A40178"/>
    <w:rsid w:val="00A409D6"/>
    <w:rsid w:val="00A40A02"/>
    <w:rsid w:val="00A40E63"/>
    <w:rsid w:val="00A4141B"/>
    <w:rsid w:val="00A41869"/>
    <w:rsid w:val="00A41CCF"/>
    <w:rsid w:val="00A41E1E"/>
    <w:rsid w:val="00A4231E"/>
    <w:rsid w:val="00A423E7"/>
    <w:rsid w:val="00A424DE"/>
    <w:rsid w:val="00A431CD"/>
    <w:rsid w:val="00A4320B"/>
    <w:rsid w:val="00A432F0"/>
    <w:rsid w:val="00A43BC4"/>
    <w:rsid w:val="00A43FDF"/>
    <w:rsid w:val="00A441DD"/>
    <w:rsid w:val="00A443C4"/>
    <w:rsid w:val="00A44727"/>
    <w:rsid w:val="00A44C2C"/>
    <w:rsid w:val="00A44DC9"/>
    <w:rsid w:val="00A45283"/>
    <w:rsid w:val="00A4562D"/>
    <w:rsid w:val="00A468DF"/>
    <w:rsid w:val="00A4728B"/>
    <w:rsid w:val="00A476FA"/>
    <w:rsid w:val="00A477D0"/>
    <w:rsid w:val="00A479BF"/>
    <w:rsid w:val="00A47C0B"/>
    <w:rsid w:val="00A50685"/>
    <w:rsid w:val="00A510BB"/>
    <w:rsid w:val="00A51101"/>
    <w:rsid w:val="00A5120B"/>
    <w:rsid w:val="00A524AE"/>
    <w:rsid w:val="00A526BD"/>
    <w:rsid w:val="00A529C0"/>
    <w:rsid w:val="00A532BF"/>
    <w:rsid w:val="00A53908"/>
    <w:rsid w:val="00A53FCF"/>
    <w:rsid w:val="00A54460"/>
    <w:rsid w:val="00A54D3C"/>
    <w:rsid w:val="00A5523A"/>
    <w:rsid w:val="00A55253"/>
    <w:rsid w:val="00A554D7"/>
    <w:rsid w:val="00A55CA4"/>
    <w:rsid w:val="00A564C0"/>
    <w:rsid w:val="00A57733"/>
    <w:rsid w:val="00A57A81"/>
    <w:rsid w:val="00A60CDC"/>
    <w:rsid w:val="00A613C7"/>
    <w:rsid w:val="00A61445"/>
    <w:rsid w:val="00A6169B"/>
    <w:rsid w:val="00A61FC1"/>
    <w:rsid w:val="00A62104"/>
    <w:rsid w:val="00A622F8"/>
    <w:rsid w:val="00A63533"/>
    <w:rsid w:val="00A63871"/>
    <w:rsid w:val="00A64120"/>
    <w:rsid w:val="00A6467D"/>
    <w:rsid w:val="00A64CBC"/>
    <w:rsid w:val="00A64CFD"/>
    <w:rsid w:val="00A655F2"/>
    <w:rsid w:val="00A65AF8"/>
    <w:rsid w:val="00A65FD5"/>
    <w:rsid w:val="00A6600C"/>
    <w:rsid w:val="00A67014"/>
    <w:rsid w:val="00A670CA"/>
    <w:rsid w:val="00A679FC"/>
    <w:rsid w:val="00A70147"/>
    <w:rsid w:val="00A704B2"/>
    <w:rsid w:val="00A706BA"/>
    <w:rsid w:val="00A708B5"/>
    <w:rsid w:val="00A70AB2"/>
    <w:rsid w:val="00A70B4D"/>
    <w:rsid w:val="00A70EC5"/>
    <w:rsid w:val="00A71003"/>
    <w:rsid w:val="00A719A9"/>
    <w:rsid w:val="00A71CD3"/>
    <w:rsid w:val="00A72AC2"/>
    <w:rsid w:val="00A73DB4"/>
    <w:rsid w:val="00A740FE"/>
    <w:rsid w:val="00A74394"/>
    <w:rsid w:val="00A752EC"/>
    <w:rsid w:val="00A75998"/>
    <w:rsid w:val="00A76011"/>
    <w:rsid w:val="00A76893"/>
    <w:rsid w:val="00A77466"/>
    <w:rsid w:val="00A80603"/>
    <w:rsid w:val="00A807E4"/>
    <w:rsid w:val="00A80832"/>
    <w:rsid w:val="00A80915"/>
    <w:rsid w:val="00A80AC1"/>
    <w:rsid w:val="00A81218"/>
    <w:rsid w:val="00A81221"/>
    <w:rsid w:val="00A81A80"/>
    <w:rsid w:val="00A81F09"/>
    <w:rsid w:val="00A82174"/>
    <w:rsid w:val="00A8233D"/>
    <w:rsid w:val="00A823BF"/>
    <w:rsid w:val="00A82915"/>
    <w:rsid w:val="00A82C08"/>
    <w:rsid w:val="00A835C0"/>
    <w:rsid w:val="00A835EE"/>
    <w:rsid w:val="00A83829"/>
    <w:rsid w:val="00A839AF"/>
    <w:rsid w:val="00A83B45"/>
    <w:rsid w:val="00A83DCE"/>
    <w:rsid w:val="00A843F1"/>
    <w:rsid w:val="00A844DF"/>
    <w:rsid w:val="00A854CC"/>
    <w:rsid w:val="00A85558"/>
    <w:rsid w:val="00A865F6"/>
    <w:rsid w:val="00A866BC"/>
    <w:rsid w:val="00A87129"/>
    <w:rsid w:val="00A873CF"/>
    <w:rsid w:val="00A876A5"/>
    <w:rsid w:val="00A879A6"/>
    <w:rsid w:val="00A902D3"/>
    <w:rsid w:val="00A905A8"/>
    <w:rsid w:val="00A905C1"/>
    <w:rsid w:val="00A9085D"/>
    <w:rsid w:val="00A90EA2"/>
    <w:rsid w:val="00A9141A"/>
    <w:rsid w:val="00A91454"/>
    <w:rsid w:val="00A91BA5"/>
    <w:rsid w:val="00A926DF"/>
    <w:rsid w:val="00A933C2"/>
    <w:rsid w:val="00A935EE"/>
    <w:rsid w:val="00A93DED"/>
    <w:rsid w:val="00A94118"/>
    <w:rsid w:val="00A9482B"/>
    <w:rsid w:val="00A94AE2"/>
    <w:rsid w:val="00A94C44"/>
    <w:rsid w:val="00A9523C"/>
    <w:rsid w:val="00A9539F"/>
    <w:rsid w:val="00A95AE9"/>
    <w:rsid w:val="00A95EC0"/>
    <w:rsid w:val="00A961A0"/>
    <w:rsid w:val="00A9715C"/>
    <w:rsid w:val="00A97163"/>
    <w:rsid w:val="00A97A20"/>
    <w:rsid w:val="00AA0185"/>
    <w:rsid w:val="00AA03E5"/>
    <w:rsid w:val="00AA0862"/>
    <w:rsid w:val="00AA0EC8"/>
    <w:rsid w:val="00AA1116"/>
    <w:rsid w:val="00AA1335"/>
    <w:rsid w:val="00AA1724"/>
    <w:rsid w:val="00AA2794"/>
    <w:rsid w:val="00AA2BC5"/>
    <w:rsid w:val="00AA2BE3"/>
    <w:rsid w:val="00AA3A92"/>
    <w:rsid w:val="00AA3B7D"/>
    <w:rsid w:val="00AA4169"/>
    <w:rsid w:val="00AA4EA8"/>
    <w:rsid w:val="00AA5289"/>
    <w:rsid w:val="00AA5910"/>
    <w:rsid w:val="00AA65DE"/>
    <w:rsid w:val="00AA671A"/>
    <w:rsid w:val="00AA6CEF"/>
    <w:rsid w:val="00AA737C"/>
    <w:rsid w:val="00AA74DA"/>
    <w:rsid w:val="00AA78E2"/>
    <w:rsid w:val="00AA7DAE"/>
    <w:rsid w:val="00AB073C"/>
    <w:rsid w:val="00AB0D43"/>
    <w:rsid w:val="00AB17F2"/>
    <w:rsid w:val="00AB2822"/>
    <w:rsid w:val="00AB2D23"/>
    <w:rsid w:val="00AB2D90"/>
    <w:rsid w:val="00AB36C0"/>
    <w:rsid w:val="00AB3BA0"/>
    <w:rsid w:val="00AB4577"/>
    <w:rsid w:val="00AB49B4"/>
    <w:rsid w:val="00AB4C22"/>
    <w:rsid w:val="00AB58AD"/>
    <w:rsid w:val="00AB643F"/>
    <w:rsid w:val="00AB7698"/>
    <w:rsid w:val="00AC0306"/>
    <w:rsid w:val="00AC069E"/>
    <w:rsid w:val="00AC1B66"/>
    <w:rsid w:val="00AC1E7A"/>
    <w:rsid w:val="00AC281B"/>
    <w:rsid w:val="00AC2BF0"/>
    <w:rsid w:val="00AC315C"/>
    <w:rsid w:val="00AC3C19"/>
    <w:rsid w:val="00AC3F6B"/>
    <w:rsid w:val="00AC4EFB"/>
    <w:rsid w:val="00AC5992"/>
    <w:rsid w:val="00AC7031"/>
    <w:rsid w:val="00AC7427"/>
    <w:rsid w:val="00AC7645"/>
    <w:rsid w:val="00AC7F41"/>
    <w:rsid w:val="00AD04AF"/>
    <w:rsid w:val="00AD05D0"/>
    <w:rsid w:val="00AD093E"/>
    <w:rsid w:val="00AD0D20"/>
    <w:rsid w:val="00AD19F1"/>
    <w:rsid w:val="00AD234C"/>
    <w:rsid w:val="00AD24DB"/>
    <w:rsid w:val="00AD2A3E"/>
    <w:rsid w:val="00AD2C65"/>
    <w:rsid w:val="00AD2D1A"/>
    <w:rsid w:val="00AD2F6A"/>
    <w:rsid w:val="00AD32D1"/>
    <w:rsid w:val="00AD3947"/>
    <w:rsid w:val="00AD3A48"/>
    <w:rsid w:val="00AD3C56"/>
    <w:rsid w:val="00AD4314"/>
    <w:rsid w:val="00AD449E"/>
    <w:rsid w:val="00AD4C5A"/>
    <w:rsid w:val="00AD51C6"/>
    <w:rsid w:val="00AD581C"/>
    <w:rsid w:val="00AD5DEA"/>
    <w:rsid w:val="00AD6140"/>
    <w:rsid w:val="00AD6803"/>
    <w:rsid w:val="00AD68D4"/>
    <w:rsid w:val="00AD7035"/>
    <w:rsid w:val="00AD771E"/>
    <w:rsid w:val="00AD7E3C"/>
    <w:rsid w:val="00AE0849"/>
    <w:rsid w:val="00AE0C37"/>
    <w:rsid w:val="00AE12E8"/>
    <w:rsid w:val="00AE1434"/>
    <w:rsid w:val="00AE1498"/>
    <w:rsid w:val="00AE167F"/>
    <w:rsid w:val="00AE198B"/>
    <w:rsid w:val="00AE1CC3"/>
    <w:rsid w:val="00AE2103"/>
    <w:rsid w:val="00AE2431"/>
    <w:rsid w:val="00AE25A6"/>
    <w:rsid w:val="00AE2D6F"/>
    <w:rsid w:val="00AE2DF7"/>
    <w:rsid w:val="00AE2E10"/>
    <w:rsid w:val="00AE2FD6"/>
    <w:rsid w:val="00AE2FFC"/>
    <w:rsid w:val="00AE31FF"/>
    <w:rsid w:val="00AE325F"/>
    <w:rsid w:val="00AE4A0C"/>
    <w:rsid w:val="00AE4A6D"/>
    <w:rsid w:val="00AE4D22"/>
    <w:rsid w:val="00AE4E99"/>
    <w:rsid w:val="00AE4FBB"/>
    <w:rsid w:val="00AE52E7"/>
    <w:rsid w:val="00AE5689"/>
    <w:rsid w:val="00AE591D"/>
    <w:rsid w:val="00AE594F"/>
    <w:rsid w:val="00AE5B72"/>
    <w:rsid w:val="00AE60B5"/>
    <w:rsid w:val="00AE707C"/>
    <w:rsid w:val="00AE7498"/>
    <w:rsid w:val="00AE7D8F"/>
    <w:rsid w:val="00AF0074"/>
    <w:rsid w:val="00AF0107"/>
    <w:rsid w:val="00AF0817"/>
    <w:rsid w:val="00AF0D89"/>
    <w:rsid w:val="00AF0EDB"/>
    <w:rsid w:val="00AF1119"/>
    <w:rsid w:val="00AF163D"/>
    <w:rsid w:val="00AF1752"/>
    <w:rsid w:val="00AF25F6"/>
    <w:rsid w:val="00AF268C"/>
    <w:rsid w:val="00AF2A96"/>
    <w:rsid w:val="00AF32DA"/>
    <w:rsid w:val="00AF34D0"/>
    <w:rsid w:val="00AF38DF"/>
    <w:rsid w:val="00AF3B48"/>
    <w:rsid w:val="00AF3DA7"/>
    <w:rsid w:val="00AF42A7"/>
    <w:rsid w:val="00AF5589"/>
    <w:rsid w:val="00AF57DE"/>
    <w:rsid w:val="00AF586E"/>
    <w:rsid w:val="00AF59BC"/>
    <w:rsid w:val="00AF5F01"/>
    <w:rsid w:val="00AF5FD4"/>
    <w:rsid w:val="00AF63A1"/>
    <w:rsid w:val="00AF66EB"/>
    <w:rsid w:val="00AF6E1B"/>
    <w:rsid w:val="00AF75C1"/>
    <w:rsid w:val="00AF76EB"/>
    <w:rsid w:val="00AF7ED6"/>
    <w:rsid w:val="00B00A8F"/>
    <w:rsid w:val="00B00C69"/>
    <w:rsid w:val="00B00E7C"/>
    <w:rsid w:val="00B00FC1"/>
    <w:rsid w:val="00B012AF"/>
    <w:rsid w:val="00B01416"/>
    <w:rsid w:val="00B01518"/>
    <w:rsid w:val="00B016F4"/>
    <w:rsid w:val="00B022B7"/>
    <w:rsid w:val="00B0275C"/>
    <w:rsid w:val="00B028B2"/>
    <w:rsid w:val="00B02B11"/>
    <w:rsid w:val="00B02B61"/>
    <w:rsid w:val="00B02CA6"/>
    <w:rsid w:val="00B0309E"/>
    <w:rsid w:val="00B03501"/>
    <w:rsid w:val="00B03542"/>
    <w:rsid w:val="00B03B49"/>
    <w:rsid w:val="00B04101"/>
    <w:rsid w:val="00B0410E"/>
    <w:rsid w:val="00B0431D"/>
    <w:rsid w:val="00B04747"/>
    <w:rsid w:val="00B05201"/>
    <w:rsid w:val="00B06224"/>
    <w:rsid w:val="00B065BB"/>
    <w:rsid w:val="00B06743"/>
    <w:rsid w:val="00B06DC0"/>
    <w:rsid w:val="00B06EE0"/>
    <w:rsid w:val="00B07E0D"/>
    <w:rsid w:val="00B10C01"/>
    <w:rsid w:val="00B11442"/>
    <w:rsid w:val="00B1194C"/>
    <w:rsid w:val="00B11D84"/>
    <w:rsid w:val="00B121AD"/>
    <w:rsid w:val="00B126B7"/>
    <w:rsid w:val="00B13311"/>
    <w:rsid w:val="00B13B7A"/>
    <w:rsid w:val="00B13DDF"/>
    <w:rsid w:val="00B143AE"/>
    <w:rsid w:val="00B14EE0"/>
    <w:rsid w:val="00B14EF0"/>
    <w:rsid w:val="00B15BF6"/>
    <w:rsid w:val="00B15EA3"/>
    <w:rsid w:val="00B16368"/>
    <w:rsid w:val="00B16C8E"/>
    <w:rsid w:val="00B1710F"/>
    <w:rsid w:val="00B1721A"/>
    <w:rsid w:val="00B1734B"/>
    <w:rsid w:val="00B179DD"/>
    <w:rsid w:val="00B20071"/>
    <w:rsid w:val="00B203A1"/>
    <w:rsid w:val="00B207E8"/>
    <w:rsid w:val="00B20FB7"/>
    <w:rsid w:val="00B21CED"/>
    <w:rsid w:val="00B21FAF"/>
    <w:rsid w:val="00B223CA"/>
    <w:rsid w:val="00B22724"/>
    <w:rsid w:val="00B229EE"/>
    <w:rsid w:val="00B22C07"/>
    <w:rsid w:val="00B230BD"/>
    <w:rsid w:val="00B236C2"/>
    <w:rsid w:val="00B2379D"/>
    <w:rsid w:val="00B23F47"/>
    <w:rsid w:val="00B23FD5"/>
    <w:rsid w:val="00B241BA"/>
    <w:rsid w:val="00B2476C"/>
    <w:rsid w:val="00B247B3"/>
    <w:rsid w:val="00B24B5E"/>
    <w:rsid w:val="00B24DF0"/>
    <w:rsid w:val="00B25E41"/>
    <w:rsid w:val="00B26357"/>
    <w:rsid w:val="00B266A9"/>
    <w:rsid w:val="00B268B1"/>
    <w:rsid w:val="00B26B2B"/>
    <w:rsid w:val="00B27FB7"/>
    <w:rsid w:val="00B30C91"/>
    <w:rsid w:val="00B30F85"/>
    <w:rsid w:val="00B311F3"/>
    <w:rsid w:val="00B3167B"/>
    <w:rsid w:val="00B32858"/>
    <w:rsid w:val="00B32A13"/>
    <w:rsid w:val="00B32AC1"/>
    <w:rsid w:val="00B32CCD"/>
    <w:rsid w:val="00B32D35"/>
    <w:rsid w:val="00B33B06"/>
    <w:rsid w:val="00B33D5E"/>
    <w:rsid w:val="00B3430D"/>
    <w:rsid w:val="00B3496C"/>
    <w:rsid w:val="00B35357"/>
    <w:rsid w:val="00B35693"/>
    <w:rsid w:val="00B363CC"/>
    <w:rsid w:val="00B36802"/>
    <w:rsid w:val="00B3732A"/>
    <w:rsid w:val="00B37E92"/>
    <w:rsid w:val="00B40486"/>
    <w:rsid w:val="00B40923"/>
    <w:rsid w:val="00B40AC9"/>
    <w:rsid w:val="00B40B8D"/>
    <w:rsid w:val="00B42184"/>
    <w:rsid w:val="00B424BE"/>
    <w:rsid w:val="00B4277C"/>
    <w:rsid w:val="00B42A75"/>
    <w:rsid w:val="00B42F1D"/>
    <w:rsid w:val="00B438AA"/>
    <w:rsid w:val="00B43A5F"/>
    <w:rsid w:val="00B43C2D"/>
    <w:rsid w:val="00B44007"/>
    <w:rsid w:val="00B44B00"/>
    <w:rsid w:val="00B45407"/>
    <w:rsid w:val="00B460DF"/>
    <w:rsid w:val="00B461CC"/>
    <w:rsid w:val="00B46802"/>
    <w:rsid w:val="00B46CC9"/>
    <w:rsid w:val="00B46F64"/>
    <w:rsid w:val="00B47293"/>
    <w:rsid w:val="00B4770C"/>
    <w:rsid w:val="00B47900"/>
    <w:rsid w:val="00B47BF6"/>
    <w:rsid w:val="00B50BE1"/>
    <w:rsid w:val="00B51054"/>
    <w:rsid w:val="00B5180C"/>
    <w:rsid w:val="00B52336"/>
    <w:rsid w:val="00B52423"/>
    <w:rsid w:val="00B5298E"/>
    <w:rsid w:val="00B53091"/>
    <w:rsid w:val="00B5359D"/>
    <w:rsid w:val="00B540C1"/>
    <w:rsid w:val="00B54AF7"/>
    <w:rsid w:val="00B5537A"/>
    <w:rsid w:val="00B5595F"/>
    <w:rsid w:val="00B56010"/>
    <w:rsid w:val="00B6014C"/>
    <w:rsid w:val="00B60282"/>
    <w:rsid w:val="00B60C59"/>
    <w:rsid w:val="00B60FFA"/>
    <w:rsid w:val="00B61575"/>
    <w:rsid w:val="00B61823"/>
    <w:rsid w:val="00B61E58"/>
    <w:rsid w:val="00B62B6B"/>
    <w:rsid w:val="00B62D38"/>
    <w:rsid w:val="00B63022"/>
    <w:rsid w:val="00B63975"/>
    <w:rsid w:val="00B6418F"/>
    <w:rsid w:val="00B64235"/>
    <w:rsid w:val="00B64BA1"/>
    <w:rsid w:val="00B64E6B"/>
    <w:rsid w:val="00B64FC2"/>
    <w:rsid w:val="00B6532C"/>
    <w:rsid w:val="00B65632"/>
    <w:rsid w:val="00B65B21"/>
    <w:rsid w:val="00B65B7B"/>
    <w:rsid w:val="00B65EE5"/>
    <w:rsid w:val="00B666CE"/>
    <w:rsid w:val="00B669B1"/>
    <w:rsid w:val="00B66E3E"/>
    <w:rsid w:val="00B670B7"/>
    <w:rsid w:val="00B672CB"/>
    <w:rsid w:val="00B67563"/>
    <w:rsid w:val="00B67DC2"/>
    <w:rsid w:val="00B70FA7"/>
    <w:rsid w:val="00B71426"/>
    <w:rsid w:val="00B71729"/>
    <w:rsid w:val="00B729AF"/>
    <w:rsid w:val="00B736F9"/>
    <w:rsid w:val="00B73ABD"/>
    <w:rsid w:val="00B74054"/>
    <w:rsid w:val="00B74289"/>
    <w:rsid w:val="00B743EB"/>
    <w:rsid w:val="00B74486"/>
    <w:rsid w:val="00B74AD4"/>
    <w:rsid w:val="00B74ED5"/>
    <w:rsid w:val="00B75148"/>
    <w:rsid w:val="00B75777"/>
    <w:rsid w:val="00B75BE0"/>
    <w:rsid w:val="00B75CF1"/>
    <w:rsid w:val="00B7629F"/>
    <w:rsid w:val="00B76D18"/>
    <w:rsid w:val="00B76E9C"/>
    <w:rsid w:val="00B76F03"/>
    <w:rsid w:val="00B8059B"/>
    <w:rsid w:val="00B811EF"/>
    <w:rsid w:val="00B816B2"/>
    <w:rsid w:val="00B816B8"/>
    <w:rsid w:val="00B81730"/>
    <w:rsid w:val="00B81C4D"/>
    <w:rsid w:val="00B81DC9"/>
    <w:rsid w:val="00B82603"/>
    <w:rsid w:val="00B826E3"/>
    <w:rsid w:val="00B82B6F"/>
    <w:rsid w:val="00B8315C"/>
    <w:rsid w:val="00B831F3"/>
    <w:rsid w:val="00B832FF"/>
    <w:rsid w:val="00B833B6"/>
    <w:rsid w:val="00B8375E"/>
    <w:rsid w:val="00B83BB4"/>
    <w:rsid w:val="00B843FA"/>
    <w:rsid w:val="00B84800"/>
    <w:rsid w:val="00B848AF"/>
    <w:rsid w:val="00B84DE2"/>
    <w:rsid w:val="00B85389"/>
    <w:rsid w:val="00B85763"/>
    <w:rsid w:val="00B859D4"/>
    <w:rsid w:val="00B85E24"/>
    <w:rsid w:val="00B85F2C"/>
    <w:rsid w:val="00B86262"/>
    <w:rsid w:val="00B8650C"/>
    <w:rsid w:val="00B86633"/>
    <w:rsid w:val="00B86A14"/>
    <w:rsid w:val="00B86EDD"/>
    <w:rsid w:val="00B871EF"/>
    <w:rsid w:val="00B87C89"/>
    <w:rsid w:val="00B90421"/>
    <w:rsid w:val="00B9097B"/>
    <w:rsid w:val="00B90B38"/>
    <w:rsid w:val="00B91096"/>
    <w:rsid w:val="00B9116E"/>
    <w:rsid w:val="00B91BE9"/>
    <w:rsid w:val="00B91F7D"/>
    <w:rsid w:val="00B9270E"/>
    <w:rsid w:val="00B9297F"/>
    <w:rsid w:val="00B92E7C"/>
    <w:rsid w:val="00B933D2"/>
    <w:rsid w:val="00B93BFD"/>
    <w:rsid w:val="00B94782"/>
    <w:rsid w:val="00B94854"/>
    <w:rsid w:val="00B955F3"/>
    <w:rsid w:val="00B95858"/>
    <w:rsid w:val="00B96A39"/>
    <w:rsid w:val="00B96BDD"/>
    <w:rsid w:val="00B972C4"/>
    <w:rsid w:val="00B97E15"/>
    <w:rsid w:val="00BA0133"/>
    <w:rsid w:val="00BA0B1A"/>
    <w:rsid w:val="00BA0EA6"/>
    <w:rsid w:val="00BA153D"/>
    <w:rsid w:val="00BA1D8E"/>
    <w:rsid w:val="00BA1F91"/>
    <w:rsid w:val="00BA2972"/>
    <w:rsid w:val="00BA2F4A"/>
    <w:rsid w:val="00BA30D4"/>
    <w:rsid w:val="00BA37FF"/>
    <w:rsid w:val="00BA38CB"/>
    <w:rsid w:val="00BA4C91"/>
    <w:rsid w:val="00BA4C93"/>
    <w:rsid w:val="00BA4E7E"/>
    <w:rsid w:val="00BA500B"/>
    <w:rsid w:val="00BA56AF"/>
    <w:rsid w:val="00BA5F4E"/>
    <w:rsid w:val="00BA7881"/>
    <w:rsid w:val="00BA78A4"/>
    <w:rsid w:val="00BB087D"/>
    <w:rsid w:val="00BB0F3E"/>
    <w:rsid w:val="00BB10C2"/>
    <w:rsid w:val="00BB12F2"/>
    <w:rsid w:val="00BB18EF"/>
    <w:rsid w:val="00BB1CF1"/>
    <w:rsid w:val="00BB2002"/>
    <w:rsid w:val="00BB20ED"/>
    <w:rsid w:val="00BB2523"/>
    <w:rsid w:val="00BB2731"/>
    <w:rsid w:val="00BB2C1B"/>
    <w:rsid w:val="00BB2F95"/>
    <w:rsid w:val="00BB34E4"/>
    <w:rsid w:val="00BB3567"/>
    <w:rsid w:val="00BB3D0F"/>
    <w:rsid w:val="00BB3F43"/>
    <w:rsid w:val="00BB4542"/>
    <w:rsid w:val="00BB4AB2"/>
    <w:rsid w:val="00BB4FC7"/>
    <w:rsid w:val="00BB5631"/>
    <w:rsid w:val="00BB5925"/>
    <w:rsid w:val="00BB6703"/>
    <w:rsid w:val="00BB6833"/>
    <w:rsid w:val="00BB6BE9"/>
    <w:rsid w:val="00BB7546"/>
    <w:rsid w:val="00BC0037"/>
    <w:rsid w:val="00BC03DD"/>
    <w:rsid w:val="00BC1E62"/>
    <w:rsid w:val="00BC1E86"/>
    <w:rsid w:val="00BC2413"/>
    <w:rsid w:val="00BC2FEB"/>
    <w:rsid w:val="00BC36CC"/>
    <w:rsid w:val="00BC3C07"/>
    <w:rsid w:val="00BC4110"/>
    <w:rsid w:val="00BC4154"/>
    <w:rsid w:val="00BC45CC"/>
    <w:rsid w:val="00BC4D92"/>
    <w:rsid w:val="00BC4ECD"/>
    <w:rsid w:val="00BC56EC"/>
    <w:rsid w:val="00BC586C"/>
    <w:rsid w:val="00BC6248"/>
    <w:rsid w:val="00BC75E6"/>
    <w:rsid w:val="00BC79D1"/>
    <w:rsid w:val="00BC7B3A"/>
    <w:rsid w:val="00BC7BCD"/>
    <w:rsid w:val="00BC7EDE"/>
    <w:rsid w:val="00BD01D5"/>
    <w:rsid w:val="00BD0B57"/>
    <w:rsid w:val="00BD11E8"/>
    <w:rsid w:val="00BD13A2"/>
    <w:rsid w:val="00BD154A"/>
    <w:rsid w:val="00BD16EC"/>
    <w:rsid w:val="00BD1D9A"/>
    <w:rsid w:val="00BD2007"/>
    <w:rsid w:val="00BD2058"/>
    <w:rsid w:val="00BD356E"/>
    <w:rsid w:val="00BD3723"/>
    <w:rsid w:val="00BD4653"/>
    <w:rsid w:val="00BD4A29"/>
    <w:rsid w:val="00BD5318"/>
    <w:rsid w:val="00BD56E5"/>
    <w:rsid w:val="00BD58F7"/>
    <w:rsid w:val="00BD603F"/>
    <w:rsid w:val="00BD6232"/>
    <w:rsid w:val="00BD6E8F"/>
    <w:rsid w:val="00BD717C"/>
    <w:rsid w:val="00BD7203"/>
    <w:rsid w:val="00BD72F5"/>
    <w:rsid w:val="00BE0354"/>
    <w:rsid w:val="00BE049A"/>
    <w:rsid w:val="00BE0625"/>
    <w:rsid w:val="00BE1277"/>
    <w:rsid w:val="00BE18E5"/>
    <w:rsid w:val="00BE2070"/>
    <w:rsid w:val="00BE2786"/>
    <w:rsid w:val="00BE2A4D"/>
    <w:rsid w:val="00BE2DD0"/>
    <w:rsid w:val="00BE2EF0"/>
    <w:rsid w:val="00BE3199"/>
    <w:rsid w:val="00BE3B83"/>
    <w:rsid w:val="00BE452F"/>
    <w:rsid w:val="00BE4822"/>
    <w:rsid w:val="00BE49E4"/>
    <w:rsid w:val="00BE49ED"/>
    <w:rsid w:val="00BE516B"/>
    <w:rsid w:val="00BE5609"/>
    <w:rsid w:val="00BE573B"/>
    <w:rsid w:val="00BE57D7"/>
    <w:rsid w:val="00BE5F53"/>
    <w:rsid w:val="00BE6122"/>
    <w:rsid w:val="00BE6219"/>
    <w:rsid w:val="00BE62B7"/>
    <w:rsid w:val="00BE62C3"/>
    <w:rsid w:val="00BE646D"/>
    <w:rsid w:val="00BE65FF"/>
    <w:rsid w:val="00BE6708"/>
    <w:rsid w:val="00BE6E96"/>
    <w:rsid w:val="00BF0006"/>
    <w:rsid w:val="00BF0F81"/>
    <w:rsid w:val="00BF101A"/>
    <w:rsid w:val="00BF155F"/>
    <w:rsid w:val="00BF16DB"/>
    <w:rsid w:val="00BF1F6C"/>
    <w:rsid w:val="00BF1F8F"/>
    <w:rsid w:val="00BF20F3"/>
    <w:rsid w:val="00BF238B"/>
    <w:rsid w:val="00BF26CC"/>
    <w:rsid w:val="00BF2F4E"/>
    <w:rsid w:val="00BF351B"/>
    <w:rsid w:val="00BF35E2"/>
    <w:rsid w:val="00BF37BE"/>
    <w:rsid w:val="00BF3F12"/>
    <w:rsid w:val="00BF433D"/>
    <w:rsid w:val="00BF48DA"/>
    <w:rsid w:val="00BF4E8A"/>
    <w:rsid w:val="00BF4F4F"/>
    <w:rsid w:val="00BF53F4"/>
    <w:rsid w:val="00BF5964"/>
    <w:rsid w:val="00BF5AF4"/>
    <w:rsid w:val="00BF6795"/>
    <w:rsid w:val="00BF7283"/>
    <w:rsid w:val="00BF751F"/>
    <w:rsid w:val="00BF7AA0"/>
    <w:rsid w:val="00BF7AFD"/>
    <w:rsid w:val="00C00640"/>
    <w:rsid w:val="00C0191F"/>
    <w:rsid w:val="00C01B5D"/>
    <w:rsid w:val="00C01B9C"/>
    <w:rsid w:val="00C0211D"/>
    <w:rsid w:val="00C02790"/>
    <w:rsid w:val="00C02D21"/>
    <w:rsid w:val="00C03060"/>
    <w:rsid w:val="00C034FB"/>
    <w:rsid w:val="00C039DA"/>
    <w:rsid w:val="00C03A93"/>
    <w:rsid w:val="00C03CF3"/>
    <w:rsid w:val="00C05049"/>
    <w:rsid w:val="00C053BF"/>
    <w:rsid w:val="00C05571"/>
    <w:rsid w:val="00C05B3B"/>
    <w:rsid w:val="00C0638D"/>
    <w:rsid w:val="00C06490"/>
    <w:rsid w:val="00C06ABC"/>
    <w:rsid w:val="00C06B38"/>
    <w:rsid w:val="00C06CC8"/>
    <w:rsid w:val="00C06D11"/>
    <w:rsid w:val="00C07932"/>
    <w:rsid w:val="00C07D02"/>
    <w:rsid w:val="00C07D6B"/>
    <w:rsid w:val="00C10AD2"/>
    <w:rsid w:val="00C11044"/>
    <w:rsid w:val="00C11455"/>
    <w:rsid w:val="00C11E4F"/>
    <w:rsid w:val="00C12489"/>
    <w:rsid w:val="00C128C7"/>
    <w:rsid w:val="00C12938"/>
    <w:rsid w:val="00C12C75"/>
    <w:rsid w:val="00C12D2D"/>
    <w:rsid w:val="00C12DE3"/>
    <w:rsid w:val="00C13A3B"/>
    <w:rsid w:val="00C1436E"/>
    <w:rsid w:val="00C14813"/>
    <w:rsid w:val="00C148A1"/>
    <w:rsid w:val="00C15900"/>
    <w:rsid w:val="00C15C2D"/>
    <w:rsid w:val="00C15C37"/>
    <w:rsid w:val="00C16058"/>
    <w:rsid w:val="00C16061"/>
    <w:rsid w:val="00C16A47"/>
    <w:rsid w:val="00C16ED0"/>
    <w:rsid w:val="00C16F29"/>
    <w:rsid w:val="00C179A4"/>
    <w:rsid w:val="00C17AE5"/>
    <w:rsid w:val="00C17B62"/>
    <w:rsid w:val="00C17EDB"/>
    <w:rsid w:val="00C20169"/>
    <w:rsid w:val="00C2040A"/>
    <w:rsid w:val="00C206B5"/>
    <w:rsid w:val="00C210EE"/>
    <w:rsid w:val="00C22067"/>
    <w:rsid w:val="00C22371"/>
    <w:rsid w:val="00C22832"/>
    <w:rsid w:val="00C22D5E"/>
    <w:rsid w:val="00C23747"/>
    <w:rsid w:val="00C23785"/>
    <w:rsid w:val="00C237C1"/>
    <w:rsid w:val="00C23E6E"/>
    <w:rsid w:val="00C24CC3"/>
    <w:rsid w:val="00C24D20"/>
    <w:rsid w:val="00C24E33"/>
    <w:rsid w:val="00C24F18"/>
    <w:rsid w:val="00C2504D"/>
    <w:rsid w:val="00C2512D"/>
    <w:rsid w:val="00C25163"/>
    <w:rsid w:val="00C252F9"/>
    <w:rsid w:val="00C25B9F"/>
    <w:rsid w:val="00C25D6A"/>
    <w:rsid w:val="00C25F57"/>
    <w:rsid w:val="00C2608A"/>
    <w:rsid w:val="00C27619"/>
    <w:rsid w:val="00C27CAE"/>
    <w:rsid w:val="00C3027C"/>
    <w:rsid w:val="00C304CB"/>
    <w:rsid w:val="00C30A66"/>
    <w:rsid w:val="00C31033"/>
    <w:rsid w:val="00C31463"/>
    <w:rsid w:val="00C31465"/>
    <w:rsid w:val="00C32535"/>
    <w:rsid w:val="00C32A6B"/>
    <w:rsid w:val="00C32E87"/>
    <w:rsid w:val="00C338EB"/>
    <w:rsid w:val="00C33950"/>
    <w:rsid w:val="00C34B9A"/>
    <w:rsid w:val="00C35724"/>
    <w:rsid w:val="00C35F6B"/>
    <w:rsid w:val="00C36C55"/>
    <w:rsid w:val="00C36DD5"/>
    <w:rsid w:val="00C37DB4"/>
    <w:rsid w:val="00C401D5"/>
    <w:rsid w:val="00C403B7"/>
    <w:rsid w:val="00C40801"/>
    <w:rsid w:val="00C41482"/>
    <w:rsid w:val="00C419C2"/>
    <w:rsid w:val="00C428A9"/>
    <w:rsid w:val="00C42962"/>
    <w:rsid w:val="00C42CA9"/>
    <w:rsid w:val="00C4352F"/>
    <w:rsid w:val="00C4412B"/>
    <w:rsid w:val="00C44163"/>
    <w:rsid w:val="00C44BFF"/>
    <w:rsid w:val="00C45025"/>
    <w:rsid w:val="00C453C5"/>
    <w:rsid w:val="00C45C1C"/>
    <w:rsid w:val="00C45EEC"/>
    <w:rsid w:val="00C45FFF"/>
    <w:rsid w:val="00C462DE"/>
    <w:rsid w:val="00C46383"/>
    <w:rsid w:val="00C469D8"/>
    <w:rsid w:val="00C4739F"/>
    <w:rsid w:val="00C47547"/>
    <w:rsid w:val="00C500E0"/>
    <w:rsid w:val="00C5025F"/>
    <w:rsid w:val="00C502B8"/>
    <w:rsid w:val="00C506C3"/>
    <w:rsid w:val="00C50816"/>
    <w:rsid w:val="00C50851"/>
    <w:rsid w:val="00C50AAB"/>
    <w:rsid w:val="00C50EB2"/>
    <w:rsid w:val="00C51306"/>
    <w:rsid w:val="00C51FA3"/>
    <w:rsid w:val="00C52083"/>
    <w:rsid w:val="00C52522"/>
    <w:rsid w:val="00C52CED"/>
    <w:rsid w:val="00C53EF0"/>
    <w:rsid w:val="00C541E5"/>
    <w:rsid w:val="00C54387"/>
    <w:rsid w:val="00C544F4"/>
    <w:rsid w:val="00C54D55"/>
    <w:rsid w:val="00C54F3A"/>
    <w:rsid w:val="00C55187"/>
    <w:rsid w:val="00C5535F"/>
    <w:rsid w:val="00C55573"/>
    <w:rsid w:val="00C55B5C"/>
    <w:rsid w:val="00C56986"/>
    <w:rsid w:val="00C56A2F"/>
    <w:rsid w:val="00C5727F"/>
    <w:rsid w:val="00C57508"/>
    <w:rsid w:val="00C57A35"/>
    <w:rsid w:val="00C60126"/>
    <w:rsid w:val="00C6052B"/>
    <w:rsid w:val="00C61133"/>
    <w:rsid w:val="00C61252"/>
    <w:rsid w:val="00C617E4"/>
    <w:rsid w:val="00C618FD"/>
    <w:rsid w:val="00C62611"/>
    <w:rsid w:val="00C626D8"/>
    <w:rsid w:val="00C63DCB"/>
    <w:rsid w:val="00C6434F"/>
    <w:rsid w:val="00C64A0D"/>
    <w:rsid w:val="00C64BBF"/>
    <w:rsid w:val="00C64D8E"/>
    <w:rsid w:val="00C6504A"/>
    <w:rsid w:val="00C65B9F"/>
    <w:rsid w:val="00C65BB5"/>
    <w:rsid w:val="00C65D44"/>
    <w:rsid w:val="00C65D62"/>
    <w:rsid w:val="00C65D7F"/>
    <w:rsid w:val="00C66F77"/>
    <w:rsid w:val="00C67106"/>
    <w:rsid w:val="00C67E34"/>
    <w:rsid w:val="00C7062B"/>
    <w:rsid w:val="00C71245"/>
    <w:rsid w:val="00C712B9"/>
    <w:rsid w:val="00C71B1B"/>
    <w:rsid w:val="00C71B79"/>
    <w:rsid w:val="00C71CA5"/>
    <w:rsid w:val="00C71D6C"/>
    <w:rsid w:val="00C728AB"/>
    <w:rsid w:val="00C738D2"/>
    <w:rsid w:val="00C73D5C"/>
    <w:rsid w:val="00C73E7C"/>
    <w:rsid w:val="00C7419F"/>
    <w:rsid w:val="00C742FE"/>
    <w:rsid w:val="00C74837"/>
    <w:rsid w:val="00C74FFE"/>
    <w:rsid w:val="00C75BD5"/>
    <w:rsid w:val="00C75D34"/>
    <w:rsid w:val="00C75D6E"/>
    <w:rsid w:val="00C7610C"/>
    <w:rsid w:val="00C76132"/>
    <w:rsid w:val="00C7744D"/>
    <w:rsid w:val="00C7791B"/>
    <w:rsid w:val="00C8063A"/>
    <w:rsid w:val="00C80F0C"/>
    <w:rsid w:val="00C81312"/>
    <w:rsid w:val="00C81471"/>
    <w:rsid w:val="00C8167E"/>
    <w:rsid w:val="00C817AF"/>
    <w:rsid w:val="00C82055"/>
    <w:rsid w:val="00C82472"/>
    <w:rsid w:val="00C83828"/>
    <w:rsid w:val="00C8487F"/>
    <w:rsid w:val="00C84B35"/>
    <w:rsid w:val="00C84BF3"/>
    <w:rsid w:val="00C85299"/>
    <w:rsid w:val="00C857B2"/>
    <w:rsid w:val="00C86ABE"/>
    <w:rsid w:val="00C86B13"/>
    <w:rsid w:val="00C90328"/>
    <w:rsid w:val="00C90425"/>
    <w:rsid w:val="00C90571"/>
    <w:rsid w:val="00C909D1"/>
    <w:rsid w:val="00C90C73"/>
    <w:rsid w:val="00C91721"/>
    <w:rsid w:val="00C91C8E"/>
    <w:rsid w:val="00C91F21"/>
    <w:rsid w:val="00C91F88"/>
    <w:rsid w:val="00C922D2"/>
    <w:rsid w:val="00C922EC"/>
    <w:rsid w:val="00C92502"/>
    <w:rsid w:val="00C92C2D"/>
    <w:rsid w:val="00C935F8"/>
    <w:rsid w:val="00C9380C"/>
    <w:rsid w:val="00C93CDF"/>
    <w:rsid w:val="00C93DAD"/>
    <w:rsid w:val="00C940AB"/>
    <w:rsid w:val="00C94292"/>
    <w:rsid w:val="00C946DB"/>
    <w:rsid w:val="00C94A89"/>
    <w:rsid w:val="00C95082"/>
    <w:rsid w:val="00C95D04"/>
    <w:rsid w:val="00C96855"/>
    <w:rsid w:val="00C96A39"/>
    <w:rsid w:val="00C96AE1"/>
    <w:rsid w:val="00C97192"/>
    <w:rsid w:val="00C97419"/>
    <w:rsid w:val="00C9744D"/>
    <w:rsid w:val="00C97566"/>
    <w:rsid w:val="00C97A92"/>
    <w:rsid w:val="00C97B7E"/>
    <w:rsid w:val="00CA0163"/>
    <w:rsid w:val="00CA08AF"/>
    <w:rsid w:val="00CA0B2A"/>
    <w:rsid w:val="00CA0B85"/>
    <w:rsid w:val="00CA0E1E"/>
    <w:rsid w:val="00CA0F99"/>
    <w:rsid w:val="00CA11C0"/>
    <w:rsid w:val="00CA1379"/>
    <w:rsid w:val="00CA2ECA"/>
    <w:rsid w:val="00CA307E"/>
    <w:rsid w:val="00CA4038"/>
    <w:rsid w:val="00CA4AEF"/>
    <w:rsid w:val="00CA4D80"/>
    <w:rsid w:val="00CA514E"/>
    <w:rsid w:val="00CA5B14"/>
    <w:rsid w:val="00CA5CB4"/>
    <w:rsid w:val="00CA5DE6"/>
    <w:rsid w:val="00CA6684"/>
    <w:rsid w:val="00CA6EF3"/>
    <w:rsid w:val="00CA6F23"/>
    <w:rsid w:val="00CA71CA"/>
    <w:rsid w:val="00CA77C8"/>
    <w:rsid w:val="00CB031A"/>
    <w:rsid w:val="00CB0BD2"/>
    <w:rsid w:val="00CB193C"/>
    <w:rsid w:val="00CB2147"/>
    <w:rsid w:val="00CB2560"/>
    <w:rsid w:val="00CB25ED"/>
    <w:rsid w:val="00CB37E3"/>
    <w:rsid w:val="00CB3B49"/>
    <w:rsid w:val="00CB3CFE"/>
    <w:rsid w:val="00CB44ED"/>
    <w:rsid w:val="00CB5241"/>
    <w:rsid w:val="00CB54FD"/>
    <w:rsid w:val="00CB62BF"/>
    <w:rsid w:val="00CB66BA"/>
    <w:rsid w:val="00CB6794"/>
    <w:rsid w:val="00CB6A73"/>
    <w:rsid w:val="00CB73B4"/>
    <w:rsid w:val="00CC0165"/>
    <w:rsid w:val="00CC0B01"/>
    <w:rsid w:val="00CC1342"/>
    <w:rsid w:val="00CC16D0"/>
    <w:rsid w:val="00CC22DE"/>
    <w:rsid w:val="00CC2682"/>
    <w:rsid w:val="00CC2B50"/>
    <w:rsid w:val="00CC2D58"/>
    <w:rsid w:val="00CC35B0"/>
    <w:rsid w:val="00CC4A1D"/>
    <w:rsid w:val="00CC4DA7"/>
    <w:rsid w:val="00CC4FD5"/>
    <w:rsid w:val="00CC5094"/>
    <w:rsid w:val="00CC5315"/>
    <w:rsid w:val="00CC6331"/>
    <w:rsid w:val="00CC6375"/>
    <w:rsid w:val="00CC741F"/>
    <w:rsid w:val="00CD02B0"/>
    <w:rsid w:val="00CD049E"/>
    <w:rsid w:val="00CD0C17"/>
    <w:rsid w:val="00CD1287"/>
    <w:rsid w:val="00CD19E7"/>
    <w:rsid w:val="00CD1F82"/>
    <w:rsid w:val="00CD29F6"/>
    <w:rsid w:val="00CD2D6E"/>
    <w:rsid w:val="00CD37B2"/>
    <w:rsid w:val="00CD43D0"/>
    <w:rsid w:val="00CD46DD"/>
    <w:rsid w:val="00CD4750"/>
    <w:rsid w:val="00CD479A"/>
    <w:rsid w:val="00CD4B07"/>
    <w:rsid w:val="00CD53F4"/>
    <w:rsid w:val="00CD5699"/>
    <w:rsid w:val="00CD5BC3"/>
    <w:rsid w:val="00CD6566"/>
    <w:rsid w:val="00CD6EB4"/>
    <w:rsid w:val="00CD70CE"/>
    <w:rsid w:val="00CD76E4"/>
    <w:rsid w:val="00CD7979"/>
    <w:rsid w:val="00CD7BD3"/>
    <w:rsid w:val="00CD7FE1"/>
    <w:rsid w:val="00CE02B9"/>
    <w:rsid w:val="00CE0530"/>
    <w:rsid w:val="00CE076B"/>
    <w:rsid w:val="00CE0933"/>
    <w:rsid w:val="00CE0A97"/>
    <w:rsid w:val="00CE1013"/>
    <w:rsid w:val="00CE1037"/>
    <w:rsid w:val="00CE13C4"/>
    <w:rsid w:val="00CE1840"/>
    <w:rsid w:val="00CE222D"/>
    <w:rsid w:val="00CE2680"/>
    <w:rsid w:val="00CE2C5D"/>
    <w:rsid w:val="00CE336E"/>
    <w:rsid w:val="00CE373A"/>
    <w:rsid w:val="00CE386D"/>
    <w:rsid w:val="00CE3E8B"/>
    <w:rsid w:val="00CE4577"/>
    <w:rsid w:val="00CE4B61"/>
    <w:rsid w:val="00CE4F6D"/>
    <w:rsid w:val="00CE5603"/>
    <w:rsid w:val="00CE5796"/>
    <w:rsid w:val="00CE5DE5"/>
    <w:rsid w:val="00CE5EF5"/>
    <w:rsid w:val="00CE6200"/>
    <w:rsid w:val="00CE623B"/>
    <w:rsid w:val="00CE6987"/>
    <w:rsid w:val="00CE72A3"/>
    <w:rsid w:val="00CE763D"/>
    <w:rsid w:val="00CE7AE8"/>
    <w:rsid w:val="00CF022D"/>
    <w:rsid w:val="00CF0A3C"/>
    <w:rsid w:val="00CF0A6B"/>
    <w:rsid w:val="00CF0B63"/>
    <w:rsid w:val="00CF345C"/>
    <w:rsid w:val="00CF3B5A"/>
    <w:rsid w:val="00CF3D23"/>
    <w:rsid w:val="00CF3E2B"/>
    <w:rsid w:val="00CF3F94"/>
    <w:rsid w:val="00CF4070"/>
    <w:rsid w:val="00CF40A3"/>
    <w:rsid w:val="00CF4389"/>
    <w:rsid w:val="00CF4456"/>
    <w:rsid w:val="00CF4607"/>
    <w:rsid w:val="00CF538F"/>
    <w:rsid w:val="00CF53B2"/>
    <w:rsid w:val="00CF5A51"/>
    <w:rsid w:val="00CF60FC"/>
    <w:rsid w:val="00CF6213"/>
    <w:rsid w:val="00CF754B"/>
    <w:rsid w:val="00CF7FF8"/>
    <w:rsid w:val="00D01596"/>
    <w:rsid w:val="00D0241F"/>
    <w:rsid w:val="00D0245A"/>
    <w:rsid w:val="00D031CA"/>
    <w:rsid w:val="00D0357F"/>
    <w:rsid w:val="00D03A54"/>
    <w:rsid w:val="00D03C32"/>
    <w:rsid w:val="00D044BF"/>
    <w:rsid w:val="00D04608"/>
    <w:rsid w:val="00D04931"/>
    <w:rsid w:val="00D04CBD"/>
    <w:rsid w:val="00D04D35"/>
    <w:rsid w:val="00D055EA"/>
    <w:rsid w:val="00D05BA0"/>
    <w:rsid w:val="00D05E82"/>
    <w:rsid w:val="00D05F02"/>
    <w:rsid w:val="00D0601C"/>
    <w:rsid w:val="00D06AB6"/>
    <w:rsid w:val="00D06E74"/>
    <w:rsid w:val="00D077BC"/>
    <w:rsid w:val="00D079CC"/>
    <w:rsid w:val="00D07B78"/>
    <w:rsid w:val="00D10CB5"/>
    <w:rsid w:val="00D11A80"/>
    <w:rsid w:val="00D11B6A"/>
    <w:rsid w:val="00D11DDC"/>
    <w:rsid w:val="00D12453"/>
    <w:rsid w:val="00D124AA"/>
    <w:rsid w:val="00D127AB"/>
    <w:rsid w:val="00D12B61"/>
    <w:rsid w:val="00D12C33"/>
    <w:rsid w:val="00D1360A"/>
    <w:rsid w:val="00D13870"/>
    <w:rsid w:val="00D13E5E"/>
    <w:rsid w:val="00D14208"/>
    <w:rsid w:val="00D149F3"/>
    <w:rsid w:val="00D14C6D"/>
    <w:rsid w:val="00D14FD4"/>
    <w:rsid w:val="00D1536F"/>
    <w:rsid w:val="00D153D5"/>
    <w:rsid w:val="00D156B5"/>
    <w:rsid w:val="00D15BD6"/>
    <w:rsid w:val="00D15C20"/>
    <w:rsid w:val="00D16CA9"/>
    <w:rsid w:val="00D171E8"/>
    <w:rsid w:val="00D17273"/>
    <w:rsid w:val="00D172C7"/>
    <w:rsid w:val="00D179F7"/>
    <w:rsid w:val="00D2123E"/>
    <w:rsid w:val="00D21891"/>
    <w:rsid w:val="00D21F6E"/>
    <w:rsid w:val="00D2249D"/>
    <w:rsid w:val="00D2294F"/>
    <w:rsid w:val="00D232D6"/>
    <w:rsid w:val="00D23378"/>
    <w:rsid w:val="00D2368D"/>
    <w:rsid w:val="00D23695"/>
    <w:rsid w:val="00D2373E"/>
    <w:rsid w:val="00D23BCB"/>
    <w:rsid w:val="00D2416A"/>
    <w:rsid w:val="00D241B9"/>
    <w:rsid w:val="00D24925"/>
    <w:rsid w:val="00D25623"/>
    <w:rsid w:val="00D25F62"/>
    <w:rsid w:val="00D260EE"/>
    <w:rsid w:val="00D26150"/>
    <w:rsid w:val="00D26628"/>
    <w:rsid w:val="00D26776"/>
    <w:rsid w:val="00D26E0D"/>
    <w:rsid w:val="00D270F6"/>
    <w:rsid w:val="00D273A8"/>
    <w:rsid w:val="00D274B8"/>
    <w:rsid w:val="00D274F3"/>
    <w:rsid w:val="00D31266"/>
    <w:rsid w:val="00D32B39"/>
    <w:rsid w:val="00D32CEE"/>
    <w:rsid w:val="00D32D6D"/>
    <w:rsid w:val="00D33012"/>
    <w:rsid w:val="00D3391C"/>
    <w:rsid w:val="00D352B8"/>
    <w:rsid w:val="00D355EE"/>
    <w:rsid w:val="00D357EA"/>
    <w:rsid w:val="00D359AE"/>
    <w:rsid w:val="00D360CC"/>
    <w:rsid w:val="00D36213"/>
    <w:rsid w:val="00D368C4"/>
    <w:rsid w:val="00D36CBF"/>
    <w:rsid w:val="00D36DBA"/>
    <w:rsid w:val="00D36DDF"/>
    <w:rsid w:val="00D374B0"/>
    <w:rsid w:val="00D376A5"/>
    <w:rsid w:val="00D379E6"/>
    <w:rsid w:val="00D405DB"/>
    <w:rsid w:val="00D406AD"/>
    <w:rsid w:val="00D40A57"/>
    <w:rsid w:val="00D40D03"/>
    <w:rsid w:val="00D40D0C"/>
    <w:rsid w:val="00D40FF2"/>
    <w:rsid w:val="00D41545"/>
    <w:rsid w:val="00D416CA"/>
    <w:rsid w:val="00D41737"/>
    <w:rsid w:val="00D4179C"/>
    <w:rsid w:val="00D41E25"/>
    <w:rsid w:val="00D42E84"/>
    <w:rsid w:val="00D430EA"/>
    <w:rsid w:val="00D431E6"/>
    <w:rsid w:val="00D43F85"/>
    <w:rsid w:val="00D440DD"/>
    <w:rsid w:val="00D4487B"/>
    <w:rsid w:val="00D44DAC"/>
    <w:rsid w:val="00D44F9C"/>
    <w:rsid w:val="00D46415"/>
    <w:rsid w:val="00D468A8"/>
    <w:rsid w:val="00D46CF3"/>
    <w:rsid w:val="00D46ECE"/>
    <w:rsid w:val="00D477C4"/>
    <w:rsid w:val="00D47D82"/>
    <w:rsid w:val="00D50448"/>
    <w:rsid w:val="00D50471"/>
    <w:rsid w:val="00D51AF6"/>
    <w:rsid w:val="00D51E5B"/>
    <w:rsid w:val="00D52F0C"/>
    <w:rsid w:val="00D530EE"/>
    <w:rsid w:val="00D53168"/>
    <w:rsid w:val="00D53506"/>
    <w:rsid w:val="00D53829"/>
    <w:rsid w:val="00D53FDF"/>
    <w:rsid w:val="00D54229"/>
    <w:rsid w:val="00D547EC"/>
    <w:rsid w:val="00D54A47"/>
    <w:rsid w:val="00D54DD0"/>
    <w:rsid w:val="00D5546E"/>
    <w:rsid w:val="00D55E08"/>
    <w:rsid w:val="00D5619C"/>
    <w:rsid w:val="00D56506"/>
    <w:rsid w:val="00D5747B"/>
    <w:rsid w:val="00D5748C"/>
    <w:rsid w:val="00D57505"/>
    <w:rsid w:val="00D5773F"/>
    <w:rsid w:val="00D5794B"/>
    <w:rsid w:val="00D57F47"/>
    <w:rsid w:val="00D601F6"/>
    <w:rsid w:val="00D60341"/>
    <w:rsid w:val="00D6036E"/>
    <w:rsid w:val="00D605AB"/>
    <w:rsid w:val="00D61651"/>
    <w:rsid w:val="00D61B28"/>
    <w:rsid w:val="00D62D17"/>
    <w:rsid w:val="00D63EDB"/>
    <w:rsid w:val="00D640B6"/>
    <w:rsid w:val="00D66323"/>
    <w:rsid w:val="00D663C0"/>
    <w:rsid w:val="00D66A7E"/>
    <w:rsid w:val="00D66B7D"/>
    <w:rsid w:val="00D6730D"/>
    <w:rsid w:val="00D6734B"/>
    <w:rsid w:val="00D6738C"/>
    <w:rsid w:val="00D67635"/>
    <w:rsid w:val="00D70DE4"/>
    <w:rsid w:val="00D70E47"/>
    <w:rsid w:val="00D70EC8"/>
    <w:rsid w:val="00D7139D"/>
    <w:rsid w:val="00D72C1A"/>
    <w:rsid w:val="00D72D76"/>
    <w:rsid w:val="00D72F3F"/>
    <w:rsid w:val="00D7304B"/>
    <w:rsid w:val="00D73629"/>
    <w:rsid w:val="00D73957"/>
    <w:rsid w:val="00D73BA2"/>
    <w:rsid w:val="00D74106"/>
    <w:rsid w:val="00D74988"/>
    <w:rsid w:val="00D74BEC"/>
    <w:rsid w:val="00D74F17"/>
    <w:rsid w:val="00D750BE"/>
    <w:rsid w:val="00D7570B"/>
    <w:rsid w:val="00D75D9A"/>
    <w:rsid w:val="00D760B9"/>
    <w:rsid w:val="00D76510"/>
    <w:rsid w:val="00D76564"/>
    <w:rsid w:val="00D76ACC"/>
    <w:rsid w:val="00D7718D"/>
    <w:rsid w:val="00D772EC"/>
    <w:rsid w:val="00D776F6"/>
    <w:rsid w:val="00D77CC6"/>
    <w:rsid w:val="00D77FE4"/>
    <w:rsid w:val="00D80867"/>
    <w:rsid w:val="00D808DF"/>
    <w:rsid w:val="00D809E5"/>
    <w:rsid w:val="00D8155A"/>
    <w:rsid w:val="00D81C8D"/>
    <w:rsid w:val="00D83A7A"/>
    <w:rsid w:val="00D8437A"/>
    <w:rsid w:val="00D8488F"/>
    <w:rsid w:val="00D852B8"/>
    <w:rsid w:val="00D85BF8"/>
    <w:rsid w:val="00D85C22"/>
    <w:rsid w:val="00D85C3B"/>
    <w:rsid w:val="00D861C5"/>
    <w:rsid w:val="00D863A6"/>
    <w:rsid w:val="00D86A71"/>
    <w:rsid w:val="00D86AC4"/>
    <w:rsid w:val="00D86CD8"/>
    <w:rsid w:val="00D86D67"/>
    <w:rsid w:val="00D86D78"/>
    <w:rsid w:val="00D87656"/>
    <w:rsid w:val="00D87950"/>
    <w:rsid w:val="00D87976"/>
    <w:rsid w:val="00D90196"/>
    <w:rsid w:val="00D903AA"/>
    <w:rsid w:val="00D906B3"/>
    <w:rsid w:val="00D90CB0"/>
    <w:rsid w:val="00D90CDB"/>
    <w:rsid w:val="00D91066"/>
    <w:rsid w:val="00D91151"/>
    <w:rsid w:val="00D919AC"/>
    <w:rsid w:val="00D9262F"/>
    <w:rsid w:val="00D92730"/>
    <w:rsid w:val="00D92D4D"/>
    <w:rsid w:val="00D93194"/>
    <w:rsid w:val="00D93520"/>
    <w:rsid w:val="00D9393B"/>
    <w:rsid w:val="00D93BBD"/>
    <w:rsid w:val="00D9402C"/>
    <w:rsid w:val="00D942D2"/>
    <w:rsid w:val="00D94840"/>
    <w:rsid w:val="00D9494A"/>
    <w:rsid w:val="00D94974"/>
    <w:rsid w:val="00D94AC6"/>
    <w:rsid w:val="00D95115"/>
    <w:rsid w:val="00D959A4"/>
    <w:rsid w:val="00D961CE"/>
    <w:rsid w:val="00D96687"/>
    <w:rsid w:val="00D966BC"/>
    <w:rsid w:val="00D96BA3"/>
    <w:rsid w:val="00D9717F"/>
    <w:rsid w:val="00D973F6"/>
    <w:rsid w:val="00D97929"/>
    <w:rsid w:val="00D979AC"/>
    <w:rsid w:val="00D97B67"/>
    <w:rsid w:val="00D97F3D"/>
    <w:rsid w:val="00DA04A9"/>
    <w:rsid w:val="00DA0783"/>
    <w:rsid w:val="00DA0AD8"/>
    <w:rsid w:val="00DA0EE0"/>
    <w:rsid w:val="00DA0F88"/>
    <w:rsid w:val="00DA1324"/>
    <w:rsid w:val="00DA180F"/>
    <w:rsid w:val="00DA1814"/>
    <w:rsid w:val="00DA1C11"/>
    <w:rsid w:val="00DA23A6"/>
    <w:rsid w:val="00DA2848"/>
    <w:rsid w:val="00DA28EE"/>
    <w:rsid w:val="00DA2F1B"/>
    <w:rsid w:val="00DA303B"/>
    <w:rsid w:val="00DA325A"/>
    <w:rsid w:val="00DA3406"/>
    <w:rsid w:val="00DA4043"/>
    <w:rsid w:val="00DA4670"/>
    <w:rsid w:val="00DA5A53"/>
    <w:rsid w:val="00DA5B4F"/>
    <w:rsid w:val="00DA5C55"/>
    <w:rsid w:val="00DA5EF9"/>
    <w:rsid w:val="00DA5FE0"/>
    <w:rsid w:val="00DA6811"/>
    <w:rsid w:val="00DA6AA1"/>
    <w:rsid w:val="00DA6BC0"/>
    <w:rsid w:val="00DA6C71"/>
    <w:rsid w:val="00DA72DA"/>
    <w:rsid w:val="00DA7337"/>
    <w:rsid w:val="00DA7554"/>
    <w:rsid w:val="00DA7A88"/>
    <w:rsid w:val="00DA7B93"/>
    <w:rsid w:val="00DA7C24"/>
    <w:rsid w:val="00DA7D38"/>
    <w:rsid w:val="00DB1201"/>
    <w:rsid w:val="00DB16B5"/>
    <w:rsid w:val="00DB26E3"/>
    <w:rsid w:val="00DB27E3"/>
    <w:rsid w:val="00DB2B28"/>
    <w:rsid w:val="00DB2CC3"/>
    <w:rsid w:val="00DB3153"/>
    <w:rsid w:val="00DB3D35"/>
    <w:rsid w:val="00DB41A8"/>
    <w:rsid w:val="00DB47AD"/>
    <w:rsid w:val="00DB48B9"/>
    <w:rsid w:val="00DB53D2"/>
    <w:rsid w:val="00DB5551"/>
    <w:rsid w:val="00DB5D40"/>
    <w:rsid w:val="00DB6731"/>
    <w:rsid w:val="00DB6734"/>
    <w:rsid w:val="00DB6EA4"/>
    <w:rsid w:val="00DB6F6E"/>
    <w:rsid w:val="00DB7809"/>
    <w:rsid w:val="00DB78D4"/>
    <w:rsid w:val="00DC001F"/>
    <w:rsid w:val="00DC0371"/>
    <w:rsid w:val="00DC0A53"/>
    <w:rsid w:val="00DC0B94"/>
    <w:rsid w:val="00DC101B"/>
    <w:rsid w:val="00DC1463"/>
    <w:rsid w:val="00DC1758"/>
    <w:rsid w:val="00DC1BF7"/>
    <w:rsid w:val="00DC261A"/>
    <w:rsid w:val="00DC272D"/>
    <w:rsid w:val="00DC3411"/>
    <w:rsid w:val="00DC3EB9"/>
    <w:rsid w:val="00DC496D"/>
    <w:rsid w:val="00DC4C43"/>
    <w:rsid w:val="00DC5963"/>
    <w:rsid w:val="00DC607F"/>
    <w:rsid w:val="00DC649B"/>
    <w:rsid w:val="00DC668B"/>
    <w:rsid w:val="00DC6C58"/>
    <w:rsid w:val="00DC6ED0"/>
    <w:rsid w:val="00DC778B"/>
    <w:rsid w:val="00DC7D02"/>
    <w:rsid w:val="00DC7FCB"/>
    <w:rsid w:val="00DD09B1"/>
    <w:rsid w:val="00DD0F0A"/>
    <w:rsid w:val="00DD0F31"/>
    <w:rsid w:val="00DD155E"/>
    <w:rsid w:val="00DD19F1"/>
    <w:rsid w:val="00DD1BFF"/>
    <w:rsid w:val="00DD23A8"/>
    <w:rsid w:val="00DD28B1"/>
    <w:rsid w:val="00DD3B13"/>
    <w:rsid w:val="00DD3BBA"/>
    <w:rsid w:val="00DD3D0A"/>
    <w:rsid w:val="00DD3F0B"/>
    <w:rsid w:val="00DD4077"/>
    <w:rsid w:val="00DD4CAC"/>
    <w:rsid w:val="00DD4DBB"/>
    <w:rsid w:val="00DD69C2"/>
    <w:rsid w:val="00DD7156"/>
    <w:rsid w:val="00DD77CB"/>
    <w:rsid w:val="00DE08ED"/>
    <w:rsid w:val="00DE13E5"/>
    <w:rsid w:val="00DE1446"/>
    <w:rsid w:val="00DE167E"/>
    <w:rsid w:val="00DE16E5"/>
    <w:rsid w:val="00DE1935"/>
    <w:rsid w:val="00DE1EFC"/>
    <w:rsid w:val="00DE1F83"/>
    <w:rsid w:val="00DE21BC"/>
    <w:rsid w:val="00DE235C"/>
    <w:rsid w:val="00DE2B81"/>
    <w:rsid w:val="00DE3883"/>
    <w:rsid w:val="00DE3D8A"/>
    <w:rsid w:val="00DE43C9"/>
    <w:rsid w:val="00DE43CE"/>
    <w:rsid w:val="00DE443E"/>
    <w:rsid w:val="00DE4EC8"/>
    <w:rsid w:val="00DE53C2"/>
    <w:rsid w:val="00DE6E11"/>
    <w:rsid w:val="00DE6F1B"/>
    <w:rsid w:val="00DE7149"/>
    <w:rsid w:val="00DE7EDE"/>
    <w:rsid w:val="00DF0FE4"/>
    <w:rsid w:val="00DF11D9"/>
    <w:rsid w:val="00DF131F"/>
    <w:rsid w:val="00DF1845"/>
    <w:rsid w:val="00DF18E1"/>
    <w:rsid w:val="00DF1A5D"/>
    <w:rsid w:val="00DF1C9A"/>
    <w:rsid w:val="00DF22FB"/>
    <w:rsid w:val="00DF2338"/>
    <w:rsid w:val="00DF2577"/>
    <w:rsid w:val="00DF2CE3"/>
    <w:rsid w:val="00DF3AFF"/>
    <w:rsid w:val="00DF4617"/>
    <w:rsid w:val="00DF4661"/>
    <w:rsid w:val="00DF4B05"/>
    <w:rsid w:val="00DF4CD3"/>
    <w:rsid w:val="00DF5010"/>
    <w:rsid w:val="00DF55ED"/>
    <w:rsid w:val="00DF5912"/>
    <w:rsid w:val="00DF5954"/>
    <w:rsid w:val="00DF5D0E"/>
    <w:rsid w:val="00DF5EA6"/>
    <w:rsid w:val="00DF704F"/>
    <w:rsid w:val="00DF7170"/>
    <w:rsid w:val="00DF77D7"/>
    <w:rsid w:val="00DF791D"/>
    <w:rsid w:val="00E004A7"/>
    <w:rsid w:val="00E00A45"/>
    <w:rsid w:val="00E00B16"/>
    <w:rsid w:val="00E00B1B"/>
    <w:rsid w:val="00E00F75"/>
    <w:rsid w:val="00E01286"/>
    <w:rsid w:val="00E020DA"/>
    <w:rsid w:val="00E022B7"/>
    <w:rsid w:val="00E0233F"/>
    <w:rsid w:val="00E03949"/>
    <w:rsid w:val="00E03A0A"/>
    <w:rsid w:val="00E03A42"/>
    <w:rsid w:val="00E04296"/>
    <w:rsid w:val="00E048A4"/>
    <w:rsid w:val="00E04BE0"/>
    <w:rsid w:val="00E04ED3"/>
    <w:rsid w:val="00E04F2A"/>
    <w:rsid w:val="00E04FBC"/>
    <w:rsid w:val="00E05772"/>
    <w:rsid w:val="00E05C84"/>
    <w:rsid w:val="00E05CC5"/>
    <w:rsid w:val="00E05D7B"/>
    <w:rsid w:val="00E05FA1"/>
    <w:rsid w:val="00E06938"/>
    <w:rsid w:val="00E06ABD"/>
    <w:rsid w:val="00E075F0"/>
    <w:rsid w:val="00E07CFF"/>
    <w:rsid w:val="00E10C79"/>
    <w:rsid w:val="00E11323"/>
    <w:rsid w:val="00E11FDB"/>
    <w:rsid w:val="00E12232"/>
    <w:rsid w:val="00E122E6"/>
    <w:rsid w:val="00E12343"/>
    <w:rsid w:val="00E12647"/>
    <w:rsid w:val="00E12C18"/>
    <w:rsid w:val="00E12C49"/>
    <w:rsid w:val="00E1344B"/>
    <w:rsid w:val="00E13F19"/>
    <w:rsid w:val="00E1405F"/>
    <w:rsid w:val="00E14714"/>
    <w:rsid w:val="00E149FB"/>
    <w:rsid w:val="00E14BA0"/>
    <w:rsid w:val="00E15195"/>
    <w:rsid w:val="00E1564E"/>
    <w:rsid w:val="00E16E32"/>
    <w:rsid w:val="00E16F1A"/>
    <w:rsid w:val="00E16F61"/>
    <w:rsid w:val="00E171E3"/>
    <w:rsid w:val="00E175CF"/>
    <w:rsid w:val="00E17795"/>
    <w:rsid w:val="00E1793B"/>
    <w:rsid w:val="00E17FB5"/>
    <w:rsid w:val="00E200E7"/>
    <w:rsid w:val="00E20226"/>
    <w:rsid w:val="00E20F72"/>
    <w:rsid w:val="00E2108A"/>
    <w:rsid w:val="00E212AA"/>
    <w:rsid w:val="00E216EA"/>
    <w:rsid w:val="00E21A9C"/>
    <w:rsid w:val="00E21B29"/>
    <w:rsid w:val="00E22108"/>
    <w:rsid w:val="00E225FB"/>
    <w:rsid w:val="00E2265B"/>
    <w:rsid w:val="00E22B77"/>
    <w:rsid w:val="00E230C5"/>
    <w:rsid w:val="00E2381F"/>
    <w:rsid w:val="00E238D7"/>
    <w:rsid w:val="00E23CA2"/>
    <w:rsid w:val="00E243BD"/>
    <w:rsid w:val="00E24506"/>
    <w:rsid w:val="00E24ABB"/>
    <w:rsid w:val="00E25426"/>
    <w:rsid w:val="00E254AA"/>
    <w:rsid w:val="00E25813"/>
    <w:rsid w:val="00E258AC"/>
    <w:rsid w:val="00E2594E"/>
    <w:rsid w:val="00E25BB4"/>
    <w:rsid w:val="00E25CBD"/>
    <w:rsid w:val="00E265D1"/>
    <w:rsid w:val="00E26F82"/>
    <w:rsid w:val="00E27426"/>
    <w:rsid w:val="00E3018B"/>
    <w:rsid w:val="00E30562"/>
    <w:rsid w:val="00E30C40"/>
    <w:rsid w:val="00E30D21"/>
    <w:rsid w:val="00E30DE3"/>
    <w:rsid w:val="00E32F14"/>
    <w:rsid w:val="00E330D3"/>
    <w:rsid w:val="00E331DA"/>
    <w:rsid w:val="00E334AD"/>
    <w:rsid w:val="00E334BC"/>
    <w:rsid w:val="00E33E7A"/>
    <w:rsid w:val="00E34020"/>
    <w:rsid w:val="00E34181"/>
    <w:rsid w:val="00E3486A"/>
    <w:rsid w:val="00E35417"/>
    <w:rsid w:val="00E355A3"/>
    <w:rsid w:val="00E357CB"/>
    <w:rsid w:val="00E35883"/>
    <w:rsid w:val="00E35FDF"/>
    <w:rsid w:val="00E3662D"/>
    <w:rsid w:val="00E37F28"/>
    <w:rsid w:val="00E403A0"/>
    <w:rsid w:val="00E4047A"/>
    <w:rsid w:val="00E40B25"/>
    <w:rsid w:val="00E40F6E"/>
    <w:rsid w:val="00E41E67"/>
    <w:rsid w:val="00E427B2"/>
    <w:rsid w:val="00E42F36"/>
    <w:rsid w:val="00E42F6C"/>
    <w:rsid w:val="00E43390"/>
    <w:rsid w:val="00E43465"/>
    <w:rsid w:val="00E437F8"/>
    <w:rsid w:val="00E43814"/>
    <w:rsid w:val="00E43B2B"/>
    <w:rsid w:val="00E43B53"/>
    <w:rsid w:val="00E43DB7"/>
    <w:rsid w:val="00E44596"/>
    <w:rsid w:val="00E45057"/>
    <w:rsid w:val="00E450D5"/>
    <w:rsid w:val="00E453C8"/>
    <w:rsid w:val="00E45714"/>
    <w:rsid w:val="00E45F6A"/>
    <w:rsid w:val="00E46A03"/>
    <w:rsid w:val="00E46E76"/>
    <w:rsid w:val="00E47158"/>
    <w:rsid w:val="00E476D5"/>
    <w:rsid w:val="00E47C7F"/>
    <w:rsid w:val="00E47FBF"/>
    <w:rsid w:val="00E47FC7"/>
    <w:rsid w:val="00E506C2"/>
    <w:rsid w:val="00E50967"/>
    <w:rsid w:val="00E5133B"/>
    <w:rsid w:val="00E520ED"/>
    <w:rsid w:val="00E52371"/>
    <w:rsid w:val="00E52D66"/>
    <w:rsid w:val="00E53012"/>
    <w:rsid w:val="00E53E7C"/>
    <w:rsid w:val="00E53F74"/>
    <w:rsid w:val="00E54C61"/>
    <w:rsid w:val="00E54F59"/>
    <w:rsid w:val="00E54F5B"/>
    <w:rsid w:val="00E55371"/>
    <w:rsid w:val="00E557B5"/>
    <w:rsid w:val="00E5598E"/>
    <w:rsid w:val="00E55DDE"/>
    <w:rsid w:val="00E56516"/>
    <w:rsid w:val="00E56DDF"/>
    <w:rsid w:val="00E57045"/>
    <w:rsid w:val="00E57293"/>
    <w:rsid w:val="00E600C2"/>
    <w:rsid w:val="00E60864"/>
    <w:rsid w:val="00E60AB5"/>
    <w:rsid w:val="00E610CF"/>
    <w:rsid w:val="00E61568"/>
    <w:rsid w:val="00E61FA8"/>
    <w:rsid w:val="00E622B0"/>
    <w:rsid w:val="00E624AE"/>
    <w:rsid w:val="00E62627"/>
    <w:rsid w:val="00E634A0"/>
    <w:rsid w:val="00E636E7"/>
    <w:rsid w:val="00E64083"/>
    <w:rsid w:val="00E642ED"/>
    <w:rsid w:val="00E64A3D"/>
    <w:rsid w:val="00E65012"/>
    <w:rsid w:val="00E65897"/>
    <w:rsid w:val="00E659A4"/>
    <w:rsid w:val="00E65B32"/>
    <w:rsid w:val="00E65C09"/>
    <w:rsid w:val="00E6600E"/>
    <w:rsid w:val="00E669E5"/>
    <w:rsid w:val="00E66E04"/>
    <w:rsid w:val="00E66F7B"/>
    <w:rsid w:val="00E66FD1"/>
    <w:rsid w:val="00E6787D"/>
    <w:rsid w:val="00E6794F"/>
    <w:rsid w:val="00E67B5E"/>
    <w:rsid w:val="00E67DA2"/>
    <w:rsid w:val="00E70032"/>
    <w:rsid w:val="00E70158"/>
    <w:rsid w:val="00E70746"/>
    <w:rsid w:val="00E713AE"/>
    <w:rsid w:val="00E7155C"/>
    <w:rsid w:val="00E7175F"/>
    <w:rsid w:val="00E71996"/>
    <w:rsid w:val="00E719C2"/>
    <w:rsid w:val="00E719FA"/>
    <w:rsid w:val="00E71CB1"/>
    <w:rsid w:val="00E722D9"/>
    <w:rsid w:val="00E728CE"/>
    <w:rsid w:val="00E72CA0"/>
    <w:rsid w:val="00E72CC2"/>
    <w:rsid w:val="00E72E14"/>
    <w:rsid w:val="00E72FA8"/>
    <w:rsid w:val="00E73182"/>
    <w:rsid w:val="00E731D6"/>
    <w:rsid w:val="00E735AA"/>
    <w:rsid w:val="00E738EE"/>
    <w:rsid w:val="00E74387"/>
    <w:rsid w:val="00E747EE"/>
    <w:rsid w:val="00E74A92"/>
    <w:rsid w:val="00E74E04"/>
    <w:rsid w:val="00E756E4"/>
    <w:rsid w:val="00E759E1"/>
    <w:rsid w:val="00E76176"/>
    <w:rsid w:val="00E76560"/>
    <w:rsid w:val="00E7667C"/>
    <w:rsid w:val="00E76FE6"/>
    <w:rsid w:val="00E772B9"/>
    <w:rsid w:val="00E77353"/>
    <w:rsid w:val="00E7739F"/>
    <w:rsid w:val="00E7775A"/>
    <w:rsid w:val="00E77BD3"/>
    <w:rsid w:val="00E8066B"/>
    <w:rsid w:val="00E8087D"/>
    <w:rsid w:val="00E808C5"/>
    <w:rsid w:val="00E81091"/>
    <w:rsid w:val="00E815FA"/>
    <w:rsid w:val="00E824B0"/>
    <w:rsid w:val="00E828EC"/>
    <w:rsid w:val="00E82A27"/>
    <w:rsid w:val="00E82FB9"/>
    <w:rsid w:val="00E83465"/>
    <w:rsid w:val="00E83581"/>
    <w:rsid w:val="00E836AC"/>
    <w:rsid w:val="00E83BB6"/>
    <w:rsid w:val="00E83C01"/>
    <w:rsid w:val="00E83ED8"/>
    <w:rsid w:val="00E84C7E"/>
    <w:rsid w:val="00E84D24"/>
    <w:rsid w:val="00E84D48"/>
    <w:rsid w:val="00E84F20"/>
    <w:rsid w:val="00E85238"/>
    <w:rsid w:val="00E85BB8"/>
    <w:rsid w:val="00E85E3C"/>
    <w:rsid w:val="00E85EE9"/>
    <w:rsid w:val="00E86F64"/>
    <w:rsid w:val="00E87025"/>
    <w:rsid w:val="00E879CD"/>
    <w:rsid w:val="00E90553"/>
    <w:rsid w:val="00E91436"/>
    <w:rsid w:val="00E91C1C"/>
    <w:rsid w:val="00E91C93"/>
    <w:rsid w:val="00E9284E"/>
    <w:rsid w:val="00E92D5E"/>
    <w:rsid w:val="00E9339E"/>
    <w:rsid w:val="00E93560"/>
    <w:rsid w:val="00E9357E"/>
    <w:rsid w:val="00E93676"/>
    <w:rsid w:val="00E94906"/>
    <w:rsid w:val="00E949EB"/>
    <w:rsid w:val="00E95210"/>
    <w:rsid w:val="00E95A5E"/>
    <w:rsid w:val="00E95CFF"/>
    <w:rsid w:val="00E95F8B"/>
    <w:rsid w:val="00E96D86"/>
    <w:rsid w:val="00E96DF7"/>
    <w:rsid w:val="00E971B3"/>
    <w:rsid w:val="00E97A35"/>
    <w:rsid w:val="00E97B44"/>
    <w:rsid w:val="00EA0062"/>
    <w:rsid w:val="00EA044A"/>
    <w:rsid w:val="00EA04DE"/>
    <w:rsid w:val="00EA0A36"/>
    <w:rsid w:val="00EA10C8"/>
    <w:rsid w:val="00EA2FC4"/>
    <w:rsid w:val="00EA417F"/>
    <w:rsid w:val="00EA4C72"/>
    <w:rsid w:val="00EA5034"/>
    <w:rsid w:val="00EA5273"/>
    <w:rsid w:val="00EA5D56"/>
    <w:rsid w:val="00EA64CF"/>
    <w:rsid w:val="00EA75FA"/>
    <w:rsid w:val="00EB0169"/>
    <w:rsid w:val="00EB01E7"/>
    <w:rsid w:val="00EB0399"/>
    <w:rsid w:val="00EB0B44"/>
    <w:rsid w:val="00EB1572"/>
    <w:rsid w:val="00EB1A01"/>
    <w:rsid w:val="00EB256B"/>
    <w:rsid w:val="00EB2859"/>
    <w:rsid w:val="00EB3561"/>
    <w:rsid w:val="00EB3770"/>
    <w:rsid w:val="00EB3EBE"/>
    <w:rsid w:val="00EB5ABF"/>
    <w:rsid w:val="00EB5ADA"/>
    <w:rsid w:val="00EB5BC9"/>
    <w:rsid w:val="00EB5D9A"/>
    <w:rsid w:val="00EB629D"/>
    <w:rsid w:val="00EB640A"/>
    <w:rsid w:val="00EB6ABD"/>
    <w:rsid w:val="00EB6DD9"/>
    <w:rsid w:val="00EB7122"/>
    <w:rsid w:val="00EB72D4"/>
    <w:rsid w:val="00EB7554"/>
    <w:rsid w:val="00EB7A1A"/>
    <w:rsid w:val="00EB7E11"/>
    <w:rsid w:val="00EC0208"/>
    <w:rsid w:val="00EC051E"/>
    <w:rsid w:val="00EC0827"/>
    <w:rsid w:val="00EC15BA"/>
    <w:rsid w:val="00EC1EAD"/>
    <w:rsid w:val="00EC24D9"/>
    <w:rsid w:val="00EC2AD2"/>
    <w:rsid w:val="00EC3946"/>
    <w:rsid w:val="00EC3EB0"/>
    <w:rsid w:val="00EC40D2"/>
    <w:rsid w:val="00EC4357"/>
    <w:rsid w:val="00EC66D4"/>
    <w:rsid w:val="00EC6733"/>
    <w:rsid w:val="00EC6916"/>
    <w:rsid w:val="00EC71B2"/>
    <w:rsid w:val="00EC7888"/>
    <w:rsid w:val="00ED01CC"/>
    <w:rsid w:val="00ED27C5"/>
    <w:rsid w:val="00ED3019"/>
    <w:rsid w:val="00ED34C9"/>
    <w:rsid w:val="00ED354E"/>
    <w:rsid w:val="00ED35CB"/>
    <w:rsid w:val="00ED3E19"/>
    <w:rsid w:val="00ED3EF2"/>
    <w:rsid w:val="00ED50AB"/>
    <w:rsid w:val="00ED591D"/>
    <w:rsid w:val="00ED660B"/>
    <w:rsid w:val="00ED69F1"/>
    <w:rsid w:val="00ED7677"/>
    <w:rsid w:val="00ED7AB8"/>
    <w:rsid w:val="00ED7FF6"/>
    <w:rsid w:val="00EE001D"/>
    <w:rsid w:val="00EE035A"/>
    <w:rsid w:val="00EE0411"/>
    <w:rsid w:val="00EE04C0"/>
    <w:rsid w:val="00EE1336"/>
    <w:rsid w:val="00EE1BFA"/>
    <w:rsid w:val="00EE1E50"/>
    <w:rsid w:val="00EE200D"/>
    <w:rsid w:val="00EE30AF"/>
    <w:rsid w:val="00EE34B7"/>
    <w:rsid w:val="00EE37A0"/>
    <w:rsid w:val="00EE38E0"/>
    <w:rsid w:val="00EE3BDF"/>
    <w:rsid w:val="00EE4158"/>
    <w:rsid w:val="00EE4645"/>
    <w:rsid w:val="00EE529E"/>
    <w:rsid w:val="00EE560D"/>
    <w:rsid w:val="00EE5CEC"/>
    <w:rsid w:val="00EE6072"/>
    <w:rsid w:val="00EE62B3"/>
    <w:rsid w:val="00EE7BEB"/>
    <w:rsid w:val="00EF07CD"/>
    <w:rsid w:val="00EF0971"/>
    <w:rsid w:val="00EF099D"/>
    <w:rsid w:val="00EF0A9F"/>
    <w:rsid w:val="00EF0AD4"/>
    <w:rsid w:val="00EF155E"/>
    <w:rsid w:val="00EF1878"/>
    <w:rsid w:val="00EF1CD9"/>
    <w:rsid w:val="00EF1D2E"/>
    <w:rsid w:val="00EF1F2C"/>
    <w:rsid w:val="00EF206B"/>
    <w:rsid w:val="00EF222A"/>
    <w:rsid w:val="00EF270C"/>
    <w:rsid w:val="00EF2ACF"/>
    <w:rsid w:val="00EF2BC3"/>
    <w:rsid w:val="00EF3E2D"/>
    <w:rsid w:val="00EF3E8C"/>
    <w:rsid w:val="00EF4230"/>
    <w:rsid w:val="00EF471A"/>
    <w:rsid w:val="00EF4B13"/>
    <w:rsid w:val="00EF56F7"/>
    <w:rsid w:val="00EF5AE8"/>
    <w:rsid w:val="00EF5CAE"/>
    <w:rsid w:val="00EF5CDA"/>
    <w:rsid w:val="00EF6446"/>
    <w:rsid w:val="00EF7092"/>
    <w:rsid w:val="00EF745F"/>
    <w:rsid w:val="00F00A9A"/>
    <w:rsid w:val="00F00E14"/>
    <w:rsid w:val="00F02048"/>
    <w:rsid w:val="00F02B24"/>
    <w:rsid w:val="00F02D82"/>
    <w:rsid w:val="00F04423"/>
    <w:rsid w:val="00F04E58"/>
    <w:rsid w:val="00F0553F"/>
    <w:rsid w:val="00F05753"/>
    <w:rsid w:val="00F05917"/>
    <w:rsid w:val="00F05CD5"/>
    <w:rsid w:val="00F06C03"/>
    <w:rsid w:val="00F104AA"/>
    <w:rsid w:val="00F104B7"/>
    <w:rsid w:val="00F10BD8"/>
    <w:rsid w:val="00F10D2D"/>
    <w:rsid w:val="00F1110A"/>
    <w:rsid w:val="00F11E1D"/>
    <w:rsid w:val="00F121FC"/>
    <w:rsid w:val="00F12913"/>
    <w:rsid w:val="00F12B36"/>
    <w:rsid w:val="00F12C2F"/>
    <w:rsid w:val="00F12E7A"/>
    <w:rsid w:val="00F13517"/>
    <w:rsid w:val="00F14380"/>
    <w:rsid w:val="00F14896"/>
    <w:rsid w:val="00F14A53"/>
    <w:rsid w:val="00F14F4E"/>
    <w:rsid w:val="00F14FCB"/>
    <w:rsid w:val="00F151B0"/>
    <w:rsid w:val="00F152A1"/>
    <w:rsid w:val="00F1550F"/>
    <w:rsid w:val="00F1556F"/>
    <w:rsid w:val="00F15D35"/>
    <w:rsid w:val="00F1641E"/>
    <w:rsid w:val="00F16576"/>
    <w:rsid w:val="00F169F6"/>
    <w:rsid w:val="00F16BE9"/>
    <w:rsid w:val="00F172DC"/>
    <w:rsid w:val="00F17346"/>
    <w:rsid w:val="00F173A9"/>
    <w:rsid w:val="00F20016"/>
    <w:rsid w:val="00F20114"/>
    <w:rsid w:val="00F20B68"/>
    <w:rsid w:val="00F20D3D"/>
    <w:rsid w:val="00F215E1"/>
    <w:rsid w:val="00F21651"/>
    <w:rsid w:val="00F22BD9"/>
    <w:rsid w:val="00F23085"/>
    <w:rsid w:val="00F23158"/>
    <w:rsid w:val="00F232B1"/>
    <w:rsid w:val="00F239F0"/>
    <w:rsid w:val="00F23B20"/>
    <w:rsid w:val="00F245FF"/>
    <w:rsid w:val="00F2484A"/>
    <w:rsid w:val="00F24A5A"/>
    <w:rsid w:val="00F24E8B"/>
    <w:rsid w:val="00F25223"/>
    <w:rsid w:val="00F2550E"/>
    <w:rsid w:val="00F25516"/>
    <w:rsid w:val="00F25B84"/>
    <w:rsid w:val="00F26AA5"/>
    <w:rsid w:val="00F26B53"/>
    <w:rsid w:val="00F26BE7"/>
    <w:rsid w:val="00F2714F"/>
    <w:rsid w:val="00F2742A"/>
    <w:rsid w:val="00F278B6"/>
    <w:rsid w:val="00F27A64"/>
    <w:rsid w:val="00F306CB"/>
    <w:rsid w:val="00F308F9"/>
    <w:rsid w:val="00F30BE7"/>
    <w:rsid w:val="00F30C83"/>
    <w:rsid w:val="00F30D66"/>
    <w:rsid w:val="00F316D4"/>
    <w:rsid w:val="00F3202A"/>
    <w:rsid w:val="00F327DF"/>
    <w:rsid w:val="00F33600"/>
    <w:rsid w:val="00F33F1F"/>
    <w:rsid w:val="00F34443"/>
    <w:rsid w:val="00F344DF"/>
    <w:rsid w:val="00F34605"/>
    <w:rsid w:val="00F34739"/>
    <w:rsid w:val="00F34C52"/>
    <w:rsid w:val="00F35105"/>
    <w:rsid w:val="00F35763"/>
    <w:rsid w:val="00F35977"/>
    <w:rsid w:val="00F36F17"/>
    <w:rsid w:val="00F375E0"/>
    <w:rsid w:val="00F377F8"/>
    <w:rsid w:val="00F379EF"/>
    <w:rsid w:val="00F37D3D"/>
    <w:rsid w:val="00F401F6"/>
    <w:rsid w:val="00F404BC"/>
    <w:rsid w:val="00F40E77"/>
    <w:rsid w:val="00F41DB7"/>
    <w:rsid w:val="00F4218A"/>
    <w:rsid w:val="00F42300"/>
    <w:rsid w:val="00F42A75"/>
    <w:rsid w:val="00F439EE"/>
    <w:rsid w:val="00F43AE5"/>
    <w:rsid w:val="00F43AF3"/>
    <w:rsid w:val="00F4416E"/>
    <w:rsid w:val="00F446E1"/>
    <w:rsid w:val="00F44A03"/>
    <w:rsid w:val="00F44B96"/>
    <w:rsid w:val="00F44C49"/>
    <w:rsid w:val="00F45902"/>
    <w:rsid w:val="00F45C86"/>
    <w:rsid w:val="00F45F54"/>
    <w:rsid w:val="00F45F7B"/>
    <w:rsid w:val="00F46074"/>
    <w:rsid w:val="00F4607A"/>
    <w:rsid w:val="00F470C1"/>
    <w:rsid w:val="00F473DB"/>
    <w:rsid w:val="00F47D9E"/>
    <w:rsid w:val="00F500A0"/>
    <w:rsid w:val="00F508F9"/>
    <w:rsid w:val="00F50B78"/>
    <w:rsid w:val="00F50D97"/>
    <w:rsid w:val="00F50FCE"/>
    <w:rsid w:val="00F519CA"/>
    <w:rsid w:val="00F51B06"/>
    <w:rsid w:val="00F5284A"/>
    <w:rsid w:val="00F53A7B"/>
    <w:rsid w:val="00F53ACC"/>
    <w:rsid w:val="00F53AEA"/>
    <w:rsid w:val="00F53C4E"/>
    <w:rsid w:val="00F5414E"/>
    <w:rsid w:val="00F54229"/>
    <w:rsid w:val="00F5446A"/>
    <w:rsid w:val="00F54782"/>
    <w:rsid w:val="00F54AC9"/>
    <w:rsid w:val="00F55216"/>
    <w:rsid w:val="00F55513"/>
    <w:rsid w:val="00F555BE"/>
    <w:rsid w:val="00F5574F"/>
    <w:rsid w:val="00F5575C"/>
    <w:rsid w:val="00F55EEF"/>
    <w:rsid w:val="00F5761F"/>
    <w:rsid w:val="00F6013F"/>
    <w:rsid w:val="00F601AD"/>
    <w:rsid w:val="00F603DE"/>
    <w:rsid w:val="00F60A38"/>
    <w:rsid w:val="00F60C28"/>
    <w:rsid w:val="00F6141F"/>
    <w:rsid w:val="00F6173F"/>
    <w:rsid w:val="00F621E7"/>
    <w:rsid w:val="00F62931"/>
    <w:rsid w:val="00F62D75"/>
    <w:rsid w:val="00F635C2"/>
    <w:rsid w:val="00F63878"/>
    <w:rsid w:val="00F63CC9"/>
    <w:rsid w:val="00F640B8"/>
    <w:rsid w:val="00F640E4"/>
    <w:rsid w:val="00F6495E"/>
    <w:rsid w:val="00F64B20"/>
    <w:rsid w:val="00F656B0"/>
    <w:rsid w:val="00F65B5E"/>
    <w:rsid w:val="00F66C1A"/>
    <w:rsid w:val="00F66F13"/>
    <w:rsid w:val="00F67117"/>
    <w:rsid w:val="00F67274"/>
    <w:rsid w:val="00F6750E"/>
    <w:rsid w:val="00F67694"/>
    <w:rsid w:val="00F67851"/>
    <w:rsid w:val="00F67C62"/>
    <w:rsid w:val="00F7023E"/>
    <w:rsid w:val="00F705C0"/>
    <w:rsid w:val="00F71069"/>
    <w:rsid w:val="00F7135D"/>
    <w:rsid w:val="00F7194C"/>
    <w:rsid w:val="00F71D90"/>
    <w:rsid w:val="00F72147"/>
    <w:rsid w:val="00F72B19"/>
    <w:rsid w:val="00F7319F"/>
    <w:rsid w:val="00F73570"/>
    <w:rsid w:val="00F7380B"/>
    <w:rsid w:val="00F7448A"/>
    <w:rsid w:val="00F75206"/>
    <w:rsid w:val="00F76BCF"/>
    <w:rsid w:val="00F772AB"/>
    <w:rsid w:val="00F801E3"/>
    <w:rsid w:val="00F801F0"/>
    <w:rsid w:val="00F8037F"/>
    <w:rsid w:val="00F8138B"/>
    <w:rsid w:val="00F8164E"/>
    <w:rsid w:val="00F817A7"/>
    <w:rsid w:val="00F81D1F"/>
    <w:rsid w:val="00F81FCC"/>
    <w:rsid w:val="00F8206D"/>
    <w:rsid w:val="00F82860"/>
    <w:rsid w:val="00F82F4D"/>
    <w:rsid w:val="00F8322E"/>
    <w:rsid w:val="00F836C6"/>
    <w:rsid w:val="00F8510E"/>
    <w:rsid w:val="00F86AC5"/>
    <w:rsid w:val="00F875B5"/>
    <w:rsid w:val="00F877B5"/>
    <w:rsid w:val="00F878D9"/>
    <w:rsid w:val="00F90121"/>
    <w:rsid w:val="00F9038B"/>
    <w:rsid w:val="00F9059C"/>
    <w:rsid w:val="00F9136E"/>
    <w:rsid w:val="00F915B0"/>
    <w:rsid w:val="00F915E7"/>
    <w:rsid w:val="00F91DF6"/>
    <w:rsid w:val="00F92381"/>
    <w:rsid w:val="00F92531"/>
    <w:rsid w:val="00F92BD6"/>
    <w:rsid w:val="00F93917"/>
    <w:rsid w:val="00F93E2C"/>
    <w:rsid w:val="00F941C3"/>
    <w:rsid w:val="00F945B2"/>
    <w:rsid w:val="00F9471B"/>
    <w:rsid w:val="00F94A86"/>
    <w:rsid w:val="00F950E3"/>
    <w:rsid w:val="00F9594B"/>
    <w:rsid w:val="00F95AE3"/>
    <w:rsid w:val="00F95ECE"/>
    <w:rsid w:val="00F963E9"/>
    <w:rsid w:val="00F965D3"/>
    <w:rsid w:val="00F96E88"/>
    <w:rsid w:val="00F970EB"/>
    <w:rsid w:val="00F97BB9"/>
    <w:rsid w:val="00FA078F"/>
    <w:rsid w:val="00FA10CC"/>
    <w:rsid w:val="00FA1723"/>
    <w:rsid w:val="00FA181D"/>
    <w:rsid w:val="00FA1D1B"/>
    <w:rsid w:val="00FA21E4"/>
    <w:rsid w:val="00FA22EC"/>
    <w:rsid w:val="00FA2CD1"/>
    <w:rsid w:val="00FA2FEB"/>
    <w:rsid w:val="00FA337E"/>
    <w:rsid w:val="00FA358D"/>
    <w:rsid w:val="00FA4859"/>
    <w:rsid w:val="00FA4C90"/>
    <w:rsid w:val="00FA56BA"/>
    <w:rsid w:val="00FA57CE"/>
    <w:rsid w:val="00FA5E10"/>
    <w:rsid w:val="00FA5FD8"/>
    <w:rsid w:val="00FA69A3"/>
    <w:rsid w:val="00FA6DAD"/>
    <w:rsid w:val="00FA7543"/>
    <w:rsid w:val="00FA7E21"/>
    <w:rsid w:val="00FB02AB"/>
    <w:rsid w:val="00FB02BF"/>
    <w:rsid w:val="00FB0591"/>
    <w:rsid w:val="00FB0D97"/>
    <w:rsid w:val="00FB1CD0"/>
    <w:rsid w:val="00FB213B"/>
    <w:rsid w:val="00FB2219"/>
    <w:rsid w:val="00FB2830"/>
    <w:rsid w:val="00FB29FA"/>
    <w:rsid w:val="00FB3803"/>
    <w:rsid w:val="00FB4441"/>
    <w:rsid w:val="00FB47B5"/>
    <w:rsid w:val="00FB4991"/>
    <w:rsid w:val="00FB5719"/>
    <w:rsid w:val="00FB599E"/>
    <w:rsid w:val="00FB6176"/>
    <w:rsid w:val="00FB6B7F"/>
    <w:rsid w:val="00FB6E30"/>
    <w:rsid w:val="00FB7D02"/>
    <w:rsid w:val="00FB7D61"/>
    <w:rsid w:val="00FC0DF9"/>
    <w:rsid w:val="00FC1649"/>
    <w:rsid w:val="00FC21A6"/>
    <w:rsid w:val="00FC24EB"/>
    <w:rsid w:val="00FC28B7"/>
    <w:rsid w:val="00FC2DAB"/>
    <w:rsid w:val="00FC3A23"/>
    <w:rsid w:val="00FC3BAB"/>
    <w:rsid w:val="00FC46D8"/>
    <w:rsid w:val="00FC57CA"/>
    <w:rsid w:val="00FC5A1B"/>
    <w:rsid w:val="00FC5D74"/>
    <w:rsid w:val="00FC6020"/>
    <w:rsid w:val="00FC618F"/>
    <w:rsid w:val="00FC62EF"/>
    <w:rsid w:val="00FC7353"/>
    <w:rsid w:val="00FC7AC7"/>
    <w:rsid w:val="00FC7DFE"/>
    <w:rsid w:val="00FD0BFC"/>
    <w:rsid w:val="00FD0E95"/>
    <w:rsid w:val="00FD1030"/>
    <w:rsid w:val="00FD1104"/>
    <w:rsid w:val="00FD178F"/>
    <w:rsid w:val="00FD1C6A"/>
    <w:rsid w:val="00FD1CF2"/>
    <w:rsid w:val="00FD1E98"/>
    <w:rsid w:val="00FD1FD1"/>
    <w:rsid w:val="00FD2132"/>
    <w:rsid w:val="00FD2295"/>
    <w:rsid w:val="00FD22CE"/>
    <w:rsid w:val="00FD2438"/>
    <w:rsid w:val="00FD2447"/>
    <w:rsid w:val="00FD2B14"/>
    <w:rsid w:val="00FD364A"/>
    <w:rsid w:val="00FD3E8C"/>
    <w:rsid w:val="00FD438A"/>
    <w:rsid w:val="00FD5305"/>
    <w:rsid w:val="00FD5909"/>
    <w:rsid w:val="00FD5DC7"/>
    <w:rsid w:val="00FD5E59"/>
    <w:rsid w:val="00FD643B"/>
    <w:rsid w:val="00FD7241"/>
    <w:rsid w:val="00FD744E"/>
    <w:rsid w:val="00FD77A2"/>
    <w:rsid w:val="00FD7B68"/>
    <w:rsid w:val="00FE00A5"/>
    <w:rsid w:val="00FE00BB"/>
    <w:rsid w:val="00FE0B4E"/>
    <w:rsid w:val="00FE0E94"/>
    <w:rsid w:val="00FE0F85"/>
    <w:rsid w:val="00FE1455"/>
    <w:rsid w:val="00FE19B7"/>
    <w:rsid w:val="00FE1ECA"/>
    <w:rsid w:val="00FE22C6"/>
    <w:rsid w:val="00FE28BC"/>
    <w:rsid w:val="00FE2A5F"/>
    <w:rsid w:val="00FE2D38"/>
    <w:rsid w:val="00FE30DF"/>
    <w:rsid w:val="00FE3110"/>
    <w:rsid w:val="00FE34FE"/>
    <w:rsid w:val="00FE37AD"/>
    <w:rsid w:val="00FE3803"/>
    <w:rsid w:val="00FE408A"/>
    <w:rsid w:val="00FE40A6"/>
    <w:rsid w:val="00FE41F1"/>
    <w:rsid w:val="00FE45E0"/>
    <w:rsid w:val="00FE4EEA"/>
    <w:rsid w:val="00FE5D38"/>
    <w:rsid w:val="00FE6186"/>
    <w:rsid w:val="00FE61D7"/>
    <w:rsid w:val="00FE65BC"/>
    <w:rsid w:val="00FE67CD"/>
    <w:rsid w:val="00FE6A33"/>
    <w:rsid w:val="00FE6C0F"/>
    <w:rsid w:val="00FE700C"/>
    <w:rsid w:val="00FE7C71"/>
    <w:rsid w:val="00FE7D83"/>
    <w:rsid w:val="00FF00C8"/>
    <w:rsid w:val="00FF0267"/>
    <w:rsid w:val="00FF02D5"/>
    <w:rsid w:val="00FF04CA"/>
    <w:rsid w:val="00FF12E0"/>
    <w:rsid w:val="00FF1391"/>
    <w:rsid w:val="00FF1C9C"/>
    <w:rsid w:val="00FF2D6B"/>
    <w:rsid w:val="00FF2F1B"/>
    <w:rsid w:val="00FF34AE"/>
    <w:rsid w:val="00FF3D3B"/>
    <w:rsid w:val="00FF42C2"/>
    <w:rsid w:val="00FF4311"/>
    <w:rsid w:val="00FF4CEE"/>
    <w:rsid w:val="00FF50EF"/>
    <w:rsid w:val="00FF565D"/>
    <w:rsid w:val="00FF61F9"/>
    <w:rsid w:val="00FF6B6A"/>
    <w:rsid w:val="00FF6F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32CAC82"/>
  <w15:docId w15:val="{C7468D06-C9D8-4A38-917A-BF391B08D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360"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3128E"/>
  </w:style>
  <w:style w:type="paragraph" w:styleId="1">
    <w:name w:val="heading 1"/>
    <w:basedOn w:val="a"/>
    <w:next w:val="a"/>
    <w:link w:val="10"/>
    <w:uiPriority w:val="9"/>
    <w:qFormat/>
    <w:rsid w:val="003742A3"/>
    <w:pPr>
      <w:keepNext/>
      <w:keepLines/>
      <w:spacing w:before="240" w:after="0"/>
      <w:outlineLvl w:val="0"/>
    </w:pPr>
    <w:rPr>
      <w:rFonts w:asciiTheme="majorHAnsi" w:eastAsiaTheme="majorEastAsia" w:hAnsiTheme="majorHAnsi" w:cs="Arial"/>
      <w:sz w:val="32"/>
      <w:szCs w:val="32"/>
    </w:rPr>
  </w:style>
  <w:style w:type="paragraph" w:styleId="2">
    <w:name w:val="heading 2"/>
    <w:basedOn w:val="a"/>
    <w:next w:val="a"/>
    <w:link w:val="20"/>
    <w:uiPriority w:val="9"/>
    <w:unhideWhenUsed/>
    <w:qFormat/>
    <w:rsid w:val="00F10D2D"/>
    <w:pPr>
      <w:keepNext/>
      <w:keepLines/>
      <w:spacing w:before="40" w:after="0"/>
      <w:outlineLvl w:val="1"/>
    </w:pPr>
    <w:rPr>
      <w:rFonts w:ascii="Arial" w:eastAsia="Arial" w:hAnsi="Arial" w:cs="Arial"/>
      <w:b/>
      <w:bCs/>
      <w:sz w:val="26"/>
      <w:szCs w:val="26"/>
    </w:rPr>
  </w:style>
  <w:style w:type="paragraph" w:styleId="3">
    <w:name w:val="heading 3"/>
    <w:basedOn w:val="a"/>
    <w:next w:val="a"/>
    <w:link w:val="30"/>
    <w:uiPriority w:val="9"/>
    <w:unhideWhenUsed/>
    <w:qFormat/>
    <w:rsid w:val="00F10D2D"/>
    <w:pPr>
      <w:keepNext/>
      <w:keepLines/>
      <w:spacing w:before="40" w:after="0"/>
      <w:outlineLvl w:val="2"/>
    </w:pPr>
    <w:rPr>
      <w:rFonts w:ascii="Arial" w:eastAsia="Arial" w:hAnsi="Arial" w:cs="Arial"/>
      <w:i/>
      <w:iCs/>
      <w:sz w:val="20"/>
      <w:szCs w:val="20"/>
    </w:rPr>
  </w:style>
  <w:style w:type="paragraph" w:styleId="4">
    <w:name w:val="heading 4"/>
    <w:basedOn w:val="a"/>
    <w:next w:val="a"/>
    <w:link w:val="40"/>
    <w:uiPriority w:val="9"/>
    <w:unhideWhenUsed/>
    <w:qFormat/>
    <w:rsid w:val="00775DCC"/>
    <w:pPr>
      <w:keepNext/>
      <w:keepLines/>
      <w:spacing w:before="40" w:after="0"/>
      <w:outlineLvl w:val="3"/>
    </w:pPr>
    <w:rPr>
      <w:rFonts w:asciiTheme="majorHAnsi" w:eastAsiaTheme="majorEastAsia" w:hAnsiTheme="majorHAnsi" w:cs="Arial"/>
      <w:i/>
      <w:iCs/>
    </w:rPr>
  </w:style>
  <w:style w:type="paragraph" w:styleId="5">
    <w:name w:val="heading 5"/>
    <w:basedOn w:val="a"/>
    <w:next w:val="a"/>
    <w:link w:val="50"/>
    <w:uiPriority w:val="9"/>
    <w:unhideWhenUsed/>
    <w:qFormat/>
    <w:rsid w:val="005B3969"/>
    <w:pPr>
      <w:keepNext/>
      <w:keepLines/>
      <w:spacing w:before="40" w:after="0"/>
      <w:outlineLvl w:val="4"/>
    </w:pPr>
    <w:rPr>
      <w:rFonts w:asciiTheme="majorHAnsi" w:eastAsiaTheme="majorEastAsia" w:hAnsiTheme="majorHAnsi" w:cstheme="majorBidi"/>
      <w:color w:val="000000" w:themeColor="text1"/>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3742A3"/>
    <w:rPr>
      <w:rFonts w:asciiTheme="majorHAnsi" w:eastAsiaTheme="majorEastAsia" w:hAnsiTheme="majorHAnsi" w:cs="Arial"/>
      <w:sz w:val="32"/>
      <w:szCs w:val="32"/>
    </w:rPr>
  </w:style>
  <w:style w:type="character" w:customStyle="1" w:styleId="20">
    <w:name w:val="כותרת 2 תו"/>
    <w:basedOn w:val="a0"/>
    <w:link w:val="2"/>
    <w:uiPriority w:val="9"/>
    <w:rsid w:val="00F10D2D"/>
    <w:rPr>
      <w:rFonts w:ascii="Arial" w:eastAsia="Arial" w:hAnsi="Arial" w:cs="Arial"/>
      <w:b/>
      <w:bCs/>
      <w:sz w:val="26"/>
      <w:szCs w:val="26"/>
    </w:rPr>
  </w:style>
  <w:style w:type="character" w:customStyle="1" w:styleId="30">
    <w:name w:val="כותרת 3 תו"/>
    <w:basedOn w:val="a0"/>
    <w:link w:val="3"/>
    <w:uiPriority w:val="9"/>
    <w:rsid w:val="00F10D2D"/>
    <w:rPr>
      <w:rFonts w:ascii="Arial" w:eastAsia="Arial" w:hAnsi="Arial" w:cs="Arial"/>
      <w:i/>
      <w:iCs/>
      <w:sz w:val="20"/>
      <w:szCs w:val="20"/>
    </w:rPr>
  </w:style>
  <w:style w:type="table" w:styleId="a3">
    <w:name w:val="Table Grid"/>
    <w:basedOn w:val="a1"/>
    <w:uiPriority w:val="39"/>
    <w:rsid w:val="00173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A62104"/>
    <w:pPr>
      <w:spacing w:after="200" w:line="240" w:lineRule="auto"/>
    </w:pPr>
    <w:rPr>
      <w:i/>
      <w:iCs/>
      <w:color w:val="44546A" w:themeColor="text2"/>
      <w:sz w:val="18"/>
      <w:szCs w:val="18"/>
    </w:rPr>
  </w:style>
  <w:style w:type="paragraph" w:styleId="a5">
    <w:name w:val="No Spacing"/>
    <w:uiPriority w:val="1"/>
    <w:qFormat/>
    <w:rsid w:val="00490EAB"/>
    <w:pPr>
      <w:bidi/>
      <w:spacing w:after="0" w:line="240" w:lineRule="auto"/>
    </w:pPr>
  </w:style>
  <w:style w:type="character" w:customStyle="1" w:styleId="40">
    <w:name w:val="כותרת 4 תו"/>
    <w:basedOn w:val="a0"/>
    <w:link w:val="4"/>
    <w:uiPriority w:val="9"/>
    <w:rsid w:val="00775DCC"/>
    <w:rPr>
      <w:rFonts w:asciiTheme="majorHAnsi" w:eastAsiaTheme="majorEastAsia" w:hAnsiTheme="majorHAnsi" w:cs="Arial"/>
      <w:i/>
      <w:iCs/>
    </w:rPr>
  </w:style>
  <w:style w:type="character" w:styleId="Hyperlink">
    <w:name w:val="Hyperlink"/>
    <w:basedOn w:val="a0"/>
    <w:uiPriority w:val="99"/>
    <w:unhideWhenUsed/>
    <w:rsid w:val="004E3A67"/>
    <w:rPr>
      <w:color w:val="0563C1" w:themeColor="hyperlink"/>
      <w:u w:val="single"/>
    </w:rPr>
  </w:style>
  <w:style w:type="character" w:styleId="a6">
    <w:name w:val="Unresolved Mention"/>
    <w:basedOn w:val="a0"/>
    <w:uiPriority w:val="99"/>
    <w:semiHidden/>
    <w:unhideWhenUsed/>
    <w:rsid w:val="004E3A67"/>
    <w:rPr>
      <w:color w:val="605E5C"/>
      <w:shd w:val="clear" w:color="auto" w:fill="E1DFDD"/>
    </w:rPr>
  </w:style>
  <w:style w:type="paragraph" w:styleId="a7">
    <w:name w:val="annotation text"/>
    <w:basedOn w:val="a"/>
    <w:link w:val="a8"/>
    <w:uiPriority w:val="99"/>
    <w:unhideWhenUsed/>
    <w:rsid w:val="008E7E5A"/>
    <w:pPr>
      <w:spacing w:after="0" w:line="240" w:lineRule="auto"/>
    </w:pPr>
    <w:rPr>
      <w:rFonts w:ascii="Calibri" w:eastAsia="Calibri" w:hAnsi="Calibri" w:cs="Calibri"/>
      <w:sz w:val="20"/>
      <w:szCs w:val="20"/>
      <w14:ligatures w14:val="standardContextual"/>
    </w:rPr>
  </w:style>
  <w:style w:type="character" w:customStyle="1" w:styleId="a8">
    <w:name w:val="טקסט הערה תו"/>
    <w:basedOn w:val="a0"/>
    <w:link w:val="a7"/>
    <w:uiPriority w:val="99"/>
    <w:rsid w:val="008E7E5A"/>
    <w:rPr>
      <w:rFonts w:ascii="Calibri" w:eastAsia="Calibri" w:hAnsi="Calibri" w:cs="Calibri"/>
      <w:sz w:val="20"/>
      <w:szCs w:val="20"/>
      <w14:ligatures w14:val="standardContextual"/>
    </w:rPr>
  </w:style>
  <w:style w:type="character" w:styleId="a9">
    <w:name w:val="annotation reference"/>
    <w:basedOn w:val="a0"/>
    <w:uiPriority w:val="99"/>
    <w:semiHidden/>
    <w:unhideWhenUsed/>
    <w:rsid w:val="008E7E5A"/>
    <w:rPr>
      <w:sz w:val="16"/>
      <w:szCs w:val="16"/>
    </w:rPr>
  </w:style>
  <w:style w:type="character" w:styleId="aa">
    <w:name w:val="Placeholder Text"/>
    <w:basedOn w:val="a0"/>
    <w:uiPriority w:val="99"/>
    <w:semiHidden/>
    <w:rsid w:val="00F2742A"/>
    <w:rPr>
      <w:color w:val="808080"/>
    </w:rPr>
  </w:style>
  <w:style w:type="character" w:customStyle="1" w:styleId="50">
    <w:name w:val="כותרת 5 תו"/>
    <w:basedOn w:val="a0"/>
    <w:link w:val="5"/>
    <w:uiPriority w:val="9"/>
    <w:rsid w:val="005B3969"/>
    <w:rPr>
      <w:rFonts w:asciiTheme="majorHAnsi" w:eastAsiaTheme="majorEastAsia" w:hAnsiTheme="majorHAnsi" w:cstheme="majorBidi"/>
      <w:color w:val="000000" w:themeColor="text1"/>
      <w:u w:val="single"/>
    </w:rPr>
  </w:style>
  <w:style w:type="paragraph" w:styleId="ab">
    <w:name w:val="annotation subject"/>
    <w:basedOn w:val="a7"/>
    <w:next w:val="a7"/>
    <w:link w:val="ac"/>
    <w:uiPriority w:val="99"/>
    <w:semiHidden/>
    <w:unhideWhenUsed/>
    <w:rsid w:val="001A1E90"/>
    <w:pPr>
      <w:spacing w:after="160"/>
      <w:jc w:val="left"/>
    </w:pPr>
    <w:rPr>
      <w:rFonts w:asciiTheme="minorHAnsi" w:eastAsiaTheme="minorHAnsi" w:hAnsiTheme="minorHAnsi" w:cstheme="minorBidi"/>
      <w:b/>
      <w:bCs/>
      <w14:ligatures w14:val="none"/>
    </w:rPr>
  </w:style>
  <w:style w:type="character" w:customStyle="1" w:styleId="ac">
    <w:name w:val="נושא הערה תו"/>
    <w:basedOn w:val="a8"/>
    <w:link w:val="ab"/>
    <w:uiPriority w:val="99"/>
    <w:semiHidden/>
    <w:rsid w:val="001A1E90"/>
    <w:rPr>
      <w:rFonts w:ascii="Calibri" w:eastAsia="Calibri" w:hAnsi="Calibri" w:cs="Calibri"/>
      <w:b/>
      <w:bCs/>
      <w:sz w:val="20"/>
      <w:szCs w:val="20"/>
      <w14:ligatures w14:val="standardContextual"/>
    </w:rPr>
  </w:style>
  <w:style w:type="paragraph" w:styleId="ad">
    <w:name w:val="Revision"/>
    <w:hidden/>
    <w:uiPriority w:val="99"/>
    <w:semiHidden/>
    <w:rsid w:val="00D2249D"/>
    <w:pPr>
      <w:spacing w:after="0" w:line="240" w:lineRule="auto"/>
    </w:pPr>
  </w:style>
  <w:style w:type="paragraph" w:styleId="ae">
    <w:name w:val="List Paragraph"/>
    <w:basedOn w:val="a"/>
    <w:uiPriority w:val="34"/>
    <w:qFormat/>
    <w:rsid w:val="00D11A80"/>
    <w:pPr>
      <w:ind w:left="720"/>
      <w:contextualSpacing/>
    </w:pPr>
  </w:style>
  <w:style w:type="paragraph" w:styleId="NormalWeb">
    <w:name w:val="Normal (Web)"/>
    <w:basedOn w:val="a"/>
    <w:uiPriority w:val="99"/>
    <w:unhideWhenUsed/>
    <w:rsid w:val="0044454E"/>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styleId="af">
    <w:name w:val="line number"/>
    <w:basedOn w:val="a0"/>
    <w:uiPriority w:val="99"/>
    <w:semiHidden/>
    <w:unhideWhenUsed/>
    <w:rsid w:val="00C626D8"/>
  </w:style>
  <w:style w:type="table" w:styleId="21">
    <w:name w:val="Plain Table 2"/>
    <w:basedOn w:val="a1"/>
    <w:uiPriority w:val="42"/>
    <w:rsid w:val="00E4571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a0"/>
    <w:uiPriority w:val="99"/>
    <w:semiHidden/>
    <w:unhideWhenUsed/>
    <w:rsid w:val="00BE31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95631">
      <w:bodyDiv w:val="1"/>
      <w:marLeft w:val="0"/>
      <w:marRight w:val="0"/>
      <w:marTop w:val="0"/>
      <w:marBottom w:val="0"/>
      <w:divBdr>
        <w:top w:val="none" w:sz="0" w:space="0" w:color="auto"/>
        <w:left w:val="none" w:sz="0" w:space="0" w:color="auto"/>
        <w:bottom w:val="none" w:sz="0" w:space="0" w:color="auto"/>
        <w:right w:val="none" w:sz="0" w:space="0" w:color="auto"/>
      </w:divBdr>
    </w:div>
    <w:div w:id="86078108">
      <w:bodyDiv w:val="1"/>
      <w:marLeft w:val="0"/>
      <w:marRight w:val="0"/>
      <w:marTop w:val="0"/>
      <w:marBottom w:val="0"/>
      <w:divBdr>
        <w:top w:val="none" w:sz="0" w:space="0" w:color="auto"/>
        <w:left w:val="none" w:sz="0" w:space="0" w:color="auto"/>
        <w:bottom w:val="none" w:sz="0" w:space="0" w:color="auto"/>
        <w:right w:val="none" w:sz="0" w:space="0" w:color="auto"/>
      </w:divBdr>
    </w:div>
    <w:div w:id="118109302">
      <w:bodyDiv w:val="1"/>
      <w:marLeft w:val="0"/>
      <w:marRight w:val="0"/>
      <w:marTop w:val="0"/>
      <w:marBottom w:val="0"/>
      <w:divBdr>
        <w:top w:val="none" w:sz="0" w:space="0" w:color="auto"/>
        <w:left w:val="none" w:sz="0" w:space="0" w:color="auto"/>
        <w:bottom w:val="none" w:sz="0" w:space="0" w:color="auto"/>
        <w:right w:val="none" w:sz="0" w:space="0" w:color="auto"/>
      </w:divBdr>
    </w:div>
    <w:div w:id="225145203">
      <w:bodyDiv w:val="1"/>
      <w:marLeft w:val="0"/>
      <w:marRight w:val="0"/>
      <w:marTop w:val="0"/>
      <w:marBottom w:val="0"/>
      <w:divBdr>
        <w:top w:val="none" w:sz="0" w:space="0" w:color="auto"/>
        <w:left w:val="none" w:sz="0" w:space="0" w:color="auto"/>
        <w:bottom w:val="none" w:sz="0" w:space="0" w:color="auto"/>
        <w:right w:val="none" w:sz="0" w:space="0" w:color="auto"/>
      </w:divBdr>
    </w:div>
    <w:div w:id="229577390">
      <w:bodyDiv w:val="1"/>
      <w:marLeft w:val="0"/>
      <w:marRight w:val="0"/>
      <w:marTop w:val="0"/>
      <w:marBottom w:val="0"/>
      <w:divBdr>
        <w:top w:val="none" w:sz="0" w:space="0" w:color="auto"/>
        <w:left w:val="none" w:sz="0" w:space="0" w:color="auto"/>
        <w:bottom w:val="none" w:sz="0" w:space="0" w:color="auto"/>
        <w:right w:val="none" w:sz="0" w:space="0" w:color="auto"/>
      </w:divBdr>
    </w:div>
    <w:div w:id="267352762">
      <w:bodyDiv w:val="1"/>
      <w:marLeft w:val="0"/>
      <w:marRight w:val="0"/>
      <w:marTop w:val="0"/>
      <w:marBottom w:val="0"/>
      <w:divBdr>
        <w:top w:val="none" w:sz="0" w:space="0" w:color="auto"/>
        <w:left w:val="none" w:sz="0" w:space="0" w:color="auto"/>
        <w:bottom w:val="none" w:sz="0" w:space="0" w:color="auto"/>
        <w:right w:val="none" w:sz="0" w:space="0" w:color="auto"/>
      </w:divBdr>
    </w:div>
    <w:div w:id="273488642">
      <w:bodyDiv w:val="1"/>
      <w:marLeft w:val="0"/>
      <w:marRight w:val="0"/>
      <w:marTop w:val="0"/>
      <w:marBottom w:val="0"/>
      <w:divBdr>
        <w:top w:val="none" w:sz="0" w:space="0" w:color="auto"/>
        <w:left w:val="none" w:sz="0" w:space="0" w:color="auto"/>
        <w:bottom w:val="none" w:sz="0" w:space="0" w:color="auto"/>
        <w:right w:val="none" w:sz="0" w:space="0" w:color="auto"/>
      </w:divBdr>
    </w:div>
    <w:div w:id="278072658">
      <w:bodyDiv w:val="1"/>
      <w:marLeft w:val="0"/>
      <w:marRight w:val="0"/>
      <w:marTop w:val="0"/>
      <w:marBottom w:val="0"/>
      <w:divBdr>
        <w:top w:val="none" w:sz="0" w:space="0" w:color="auto"/>
        <w:left w:val="none" w:sz="0" w:space="0" w:color="auto"/>
        <w:bottom w:val="none" w:sz="0" w:space="0" w:color="auto"/>
        <w:right w:val="none" w:sz="0" w:space="0" w:color="auto"/>
      </w:divBdr>
    </w:div>
    <w:div w:id="307826050">
      <w:bodyDiv w:val="1"/>
      <w:marLeft w:val="0"/>
      <w:marRight w:val="0"/>
      <w:marTop w:val="0"/>
      <w:marBottom w:val="0"/>
      <w:divBdr>
        <w:top w:val="none" w:sz="0" w:space="0" w:color="auto"/>
        <w:left w:val="none" w:sz="0" w:space="0" w:color="auto"/>
        <w:bottom w:val="none" w:sz="0" w:space="0" w:color="auto"/>
        <w:right w:val="none" w:sz="0" w:space="0" w:color="auto"/>
      </w:divBdr>
      <w:divsChild>
        <w:div w:id="897591102">
          <w:marLeft w:val="0"/>
          <w:marRight w:val="0"/>
          <w:marTop w:val="0"/>
          <w:marBottom w:val="0"/>
          <w:divBdr>
            <w:top w:val="none" w:sz="0" w:space="0" w:color="auto"/>
            <w:left w:val="none" w:sz="0" w:space="0" w:color="auto"/>
            <w:bottom w:val="none" w:sz="0" w:space="0" w:color="auto"/>
            <w:right w:val="none" w:sz="0" w:space="0" w:color="auto"/>
          </w:divBdr>
          <w:divsChild>
            <w:div w:id="146565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22239">
      <w:bodyDiv w:val="1"/>
      <w:marLeft w:val="0"/>
      <w:marRight w:val="0"/>
      <w:marTop w:val="0"/>
      <w:marBottom w:val="0"/>
      <w:divBdr>
        <w:top w:val="none" w:sz="0" w:space="0" w:color="auto"/>
        <w:left w:val="none" w:sz="0" w:space="0" w:color="auto"/>
        <w:bottom w:val="none" w:sz="0" w:space="0" w:color="auto"/>
        <w:right w:val="none" w:sz="0" w:space="0" w:color="auto"/>
      </w:divBdr>
    </w:div>
    <w:div w:id="353967076">
      <w:bodyDiv w:val="1"/>
      <w:marLeft w:val="0"/>
      <w:marRight w:val="0"/>
      <w:marTop w:val="0"/>
      <w:marBottom w:val="0"/>
      <w:divBdr>
        <w:top w:val="none" w:sz="0" w:space="0" w:color="auto"/>
        <w:left w:val="none" w:sz="0" w:space="0" w:color="auto"/>
        <w:bottom w:val="none" w:sz="0" w:space="0" w:color="auto"/>
        <w:right w:val="none" w:sz="0" w:space="0" w:color="auto"/>
      </w:divBdr>
    </w:div>
    <w:div w:id="358169171">
      <w:bodyDiv w:val="1"/>
      <w:marLeft w:val="0"/>
      <w:marRight w:val="0"/>
      <w:marTop w:val="0"/>
      <w:marBottom w:val="0"/>
      <w:divBdr>
        <w:top w:val="none" w:sz="0" w:space="0" w:color="auto"/>
        <w:left w:val="none" w:sz="0" w:space="0" w:color="auto"/>
        <w:bottom w:val="none" w:sz="0" w:space="0" w:color="auto"/>
        <w:right w:val="none" w:sz="0" w:space="0" w:color="auto"/>
      </w:divBdr>
    </w:div>
    <w:div w:id="366368345">
      <w:bodyDiv w:val="1"/>
      <w:marLeft w:val="0"/>
      <w:marRight w:val="0"/>
      <w:marTop w:val="0"/>
      <w:marBottom w:val="0"/>
      <w:divBdr>
        <w:top w:val="none" w:sz="0" w:space="0" w:color="auto"/>
        <w:left w:val="none" w:sz="0" w:space="0" w:color="auto"/>
        <w:bottom w:val="none" w:sz="0" w:space="0" w:color="auto"/>
        <w:right w:val="none" w:sz="0" w:space="0" w:color="auto"/>
      </w:divBdr>
    </w:div>
    <w:div w:id="384791652">
      <w:bodyDiv w:val="1"/>
      <w:marLeft w:val="0"/>
      <w:marRight w:val="0"/>
      <w:marTop w:val="0"/>
      <w:marBottom w:val="0"/>
      <w:divBdr>
        <w:top w:val="none" w:sz="0" w:space="0" w:color="auto"/>
        <w:left w:val="none" w:sz="0" w:space="0" w:color="auto"/>
        <w:bottom w:val="none" w:sz="0" w:space="0" w:color="auto"/>
        <w:right w:val="none" w:sz="0" w:space="0" w:color="auto"/>
      </w:divBdr>
    </w:div>
    <w:div w:id="396824465">
      <w:bodyDiv w:val="1"/>
      <w:marLeft w:val="0"/>
      <w:marRight w:val="0"/>
      <w:marTop w:val="0"/>
      <w:marBottom w:val="0"/>
      <w:divBdr>
        <w:top w:val="none" w:sz="0" w:space="0" w:color="auto"/>
        <w:left w:val="none" w:sz="0" w:space="0" w:color="auto"/>
        <w:bottom w:val="none" w:sz="0" w:space="0" w:color="auto"/>
        <w:right w:val="none" w:sz="0" w:space="0" w:color="auto"/>
      </w:divBdr>
    </w:div>
    <w:div w:id="407503277">
      <w:bodyDiv w:val="1"/>
      <w:marLeft w:val="0"/>
      <w:marRight w:val="0"/>
      <w:marTop w:val="0"/>
      <w:marBottom w:val="0"/>
      <w:divBdr>
        <w:top w:val="none" w:sz="0" w:space="0" w:color="auto"/>
        <w:left w:val="none" w:sz="0" w:space="0" w:color="auto"/>
        <w:bottom w:val="none" w:sz="0" w:space="0" w:color="auto"/>
        <w:right w:val="none" w:sz="0" w:space="0" w:color="auto"/>
      </w:divBdr>
    </w:div>
    <w:div w:id="567568791">
      <w:bodyDiv w:val="1"/>
      <w:marLeft w:val="0"/>
      <w:marRight w:val="0"/>
      <w:marTop w:val="0"/>
      <w:marBottom w:val="0"/>
      <w:divBdr>
        <w:top w:val="none" w:sz="0" w:space="0" w:color="auto"/>
        <w:left w:val="none" w:sz="0" w:space="0" w:color="auto"/>
        <w:bottom w:val="none" w:sz="0" w:space="0" w:color="auto"/>
        <w:right w:val="none" w:sz="0" w:space="0" w:color="auto"/>
      </w:divBdr>
    </w:div>
    <w:div w:id="585502511">
      <w:bodyDiv w:val="1"/>
      <w:marLeft w:val="0"/>
      <w:marRight w:val="0"/>
      <w:marTop w:val="0"/>
      <w:marBottom w:val="0"/>
      <w:divBdr>
        <w:top w:val="none" w:sz="0" w:space="0" w:color="auto"/>
        <w:left w:val="none" w:sz="0" w:space="0" w:color="auto"/>
        <w:bottom w:val="none" w:sz="0" w:space="0" w:color="auto"/>
        <w:right w:val="none" w:sz="0" w:space="0" w:color="auto"/>
      </w:divBdr>
    </w:div>
    <w:div w:id="651713393">
      <w:bodyDiv w:val="1"/>
      <w:marLeft w:val="0"/>
      <w:marRight w:val="0"/>
      <w:marTop w:val="0"/>
      <w:marBottom w:val="0"/>
      <w:divBdr>
        <w:top w:val="none" w:sz="0" w:space="0" w:color="auto"/>
        <w:left w:val="none" w:sz="0" w:space="0" w:color="auto"/>
        <w:bottom w:val="none" w:sz="0" w:space="0" w:color="auto"/>
        <w:right w:val="none" w:sz="0" w:space="0" w:color="auto"/>
      </w:divBdr>
    </w:div>
    <w:div w:id="677074830">
      <w:bodyDiv w:val="1"/>
      <w:marLeft w:val="0"/>
      <w:marRight w:val="0"/>
      <w:marTop w:val="0"/>
      <w:marBottom w:val="0"/>
      <w:divBdr>
        <w:top w:val="none" w:sz="0" w:space="0" w:color="auto"/>
        <w:left w:val="none" w:sz="0" w:space="0" w:color="auto"/>
        <w:bottom w:val="none" w:sz="0" w:space="0" w:color="auto"/>
        <w:right w:val="none" w:sz="0" w:space="0" w:color="auto"/>
      </w:divBdr>
    </w:div>
    <w:div w:id="720861397">
      <w:bodyDiv w:val="1"/>
      <w:marLeft w:val="0"/>
      <w:marRight w:val="0"/>
      <w:marTop w:val="0"/>
      <w:marBottom w:val="0"/>
      <w:divBdr>
        <w:top w:val="none" w:sz="0" w:space="0" w:color="auto"/>
        <w:left w:val="none" w:sz="0" w:space="0" w:color="auto"/>
        <w:bottom w:val="none" w:sz="0" w:space="0" w:color="auto"/>
        <w:right w:val="none" w:sz="0" w:space="0" w:color="auto"/>
      </w:divBdr>
      <w:divsChild>
        <w:div w:id="1369262199">
          <w:marLeft w:val="0"/>
          <w:marRight w:val="0"/>
          <w:marTop w:val="0"/>
          <w:marBottom w:val="0"/>
          <w:divBdr>
            <w:top w:val="none" w:sz="0" w:space="0" w:color="auto"/>
            <w:left w:val="none" w:sz="0" w:space="0" w:color="auto"/>
            <w:bottom w:val="none" w:sz="0" w:space="0" w:color="auto"/>
            <w:right w:val="none" w:sz="0" w:space="0" w:color="auto"/>
          </w:divBdr>
        </w:div>
      </w:divsChild>
    </w:div>
    <w:div w:id="762266490">
      <w:bodyDiv w:val="1"/>
      <w:marLeft w:val="0"/>
      <w:marRight w:val="0"/>
      <w:marTop w:val="0"/>
      <w:marBottom w:val="0"/>
      <w:divBdr>
        <w:top w:val="none" w:sz="0" w:space="0" w:color="auto"/>
        <w:left w:val="none" w:sz="0" w:space="0" w:color="auto"/>
        <w:bottom w:val="none" w:sz="0" w:space="0" w:color="auto"/>
        <w:right w:val="none" w:sz="0" w:space="0" w:color="auto"/>
      </w:divBdr>
    </w:div>
    <w:div w:id="763185319">
      <w:bodyDiv w:val="1"/>
      <w:marLeft w:val="0"/>
      <w:marRight w:val="0"/>
      <w:marTop w:val="0"/>
      <w:marBottom w:val="0"/>
      <w:divBdr>
        <w:top w:val="none" w:sz="0" w:space="0" w:color="auto"/>
        <w:left w:val="none" w:sz="0" w:space="0" w:color="auto"/>
        <w:bottom w:val="none" w:sz="0" w:space="0" w:color="auto"/>
        <w:right w:val="none" w:sz="0" w:space="0" w:color="auto"/>
      </w:divBdr>
    </w:div>
    <w:div w:id="764426595">
      <w:bodyDiv w:val="1"/>
      <w:marLeft w:val="0"/>
      <w:marRight w:val="0"/>
      <w:marTop w:val="0"/>
      <w:marBottom w:val="0"/>
      <w:divBdr>
        <w:top w:val="none" w:sz="0" w:space="0" w:color="auto"/>
        <w:left w:val="none" w:sz="0" w:space="0" w:color="auto"/>
        <w:bottom w:val="none" w:sz="0" w:space="0" w:color="auto"/>
        <w:right w:val="none" w:sz="0" w:space="0" w:color="auto"/>
      </w:divBdr>
    </w:div>
    <w:div w:id="821895957">
      <w:bodyDiv w:val="1"/>
      <w:marLeft w:val="0"/>
      <w:marRight w:val="0"/>
      <w:marTop w:val="0"/>
      <w:marBottom w:val="0"/>
      <w:divBdr>
        <w:top w:val="none" w:sz="0" w:space="0" w:color="auto"/>
        <w:left w:val="none" w:sz="0" w:space="0" w:color="auto"/>
        <w:bottom w:val="none" w:sz="0" w:space="0" w:color="auto"/>
        <w:right w:val="none" w:sz="0" w:space="0" w:color="auto"/>
      </w:divBdr>
    </w:div>
    <w:div w:id="880745856">
      <w:bodyDiv w:val="1"/>
      <w:marLeft w:val="0"/>
      <w:marRight w:val="0"/>
      <w:marTop w:val="0"/>
      <w:marBottom w:val="0"/>
      <w:divBdr>
        <w:top w:val="none" w:sz="0" w:space="0" w:color="auto"/>
        <w:left w:val="none" w:sz="0" w:space="0" w:color="auto"/>
        <w:bottom w:val="none" w:sz="0" w:space="0" w:color="auto"/>
        <w:right w:val="none" w:sz="0" w:space="0" w:color="auto"/>
      </w:divBdr>
    </w:div>
    <w:div w:id="913585007">
      <w:bodyDiv w:val="1"/>
      <w:marLeft w:val="0"/>
      <w:marRight w:val="0"/>
      <w:marTop w:val="0"/>
      <w:marBottom w:val="0"/>
      <w:divBdr>
        <w:top w:val="none" w:sz="0" w:space="0" w:color="auto"/>
        <w:left w:val="none" w:sz="0" w:space="0" w:color="auto"/>
        <w:bottom w:val="none" w:sz="0" w:space="0" w:color="auto"/>
        <w:right w:val="none" w:sz="0" w:space="0" w:color="auto"/>
      </w:divBdr>
    </w:div>
    <w:div w:id="915166416">
      <w:bodyDiv w:val="1"/>
      <w:marLeft w:val="0"/>
      <w:marRight w:val="0"/>
      <w:marTop w:val="0"/>
      <w:marBottom w:val="0"/>
      <w:divBdr>
        <w:top w:val="none" w:sz="0" w:space="0" w:color="auto"/>
        <w:left w:val="none" w:sz="0" w:space="0" w:color="auto"/>
        <w:bottom w:val="none" w:sz="0" w:space="0" w:color="auto"/>
        <w:right w:val="none" w:sz="0" w:space="0" w:color="auto"/>
      </w:divBdr>
    </w:div>
    <w:div w:id="915699735">
      <w:bodyDiv w:val="1"/>
      <w:marLeft w:val="0"/>
      <w:marRight w:val="0"/>
      <w:marTop w:val="0"/>
      <w:marBottom w:val="0"/>
      <w:divBdr>
        <w:top w:val="none" w:sz="0" w:space="0" w:color="auto"/>
        <w:left w:val="none" w:sz="0" w:space="0" w:color="auto"/>
        <w:bottom w:val="none" w:sz="0" w:space="0" w:color="auto"/>
        <w:right w:val="none" w:sz="0" w:space="0" w:color="auto"/>
      </w:divBdr>
    </w:div>
    <w:div w:id="916325977">
      <w:bodyDiv w:val="1"/>
      <w:marLeft w:val="0"/>
      <w:marRight w:val="0"/>
      <w:marTop w:val="0"/>
      <w:marBottom w:val="0"/>
      <w:divBdr>
        <w:top w:val="none" w:sz="0" w:space="0" w:color="auto"/>
        <w:left w:val="none" w:sz="0" w:space="0" w:color="auto"/>
        <w:bottom w:val="none" w:sz="0" w:space="0" w:color="auto"/>
        <w:right w:val="none" w:sz="0" w:space="0" w:color="auto"/>
      </w:divBdr>
    </w:div>
    <w:div w:id="939065920">
      <w:bodyDiv w:val="1"/>
      <w:marLeft w:val="0"/>
      <w:marRight w:val="0"/>
      <w:marTop w:val="0"/>
      <w:marBottom w:val="0"/>
      <w:divBdr>
        <w:top w:val="none" w:sz="0" w:space="0" w:color="auto"/>
        <w:left w:val="none" w:sz="0" w:space="0" w:color="auto"/>
        <w:bottom w:val="none" w:sz="0" w:space="0" w:color="auto"/>
        <w:right w:val="none" w:sz="0" w:space="0" w:color="auto"/>
      </w:divBdr>
    </w:div>
    <w:div w:id="940113980">
      <w:bodyDiv w:val="1"/>
      <w:marLeft w:val="0"/>
      <w:marRight w:val="0"/>
      <w:marTop w:val="0"/>
      <w:marBottom w:val="0"/>
      <w:divBdr>
        <w:top w:val="none" w:sz="0" w:space="0" w:color="auto"/>
        <w:left w:val="none" w:sz="0" w:space="0" w:color="auto"/>
        <w:bottom w:val="none" w:sz="0" w:space="0" w:color="auto"/>
        <w:right w:val="none" w:sz="0" w:space="0" w:color="auto"/>
      </w:divBdr>
    </w:div>
    <w:div w:id="947854166">
      <w:bodyDiv w:val="1"/>
      <w:marLeft w:val="0"/>
      <w:marRight w:val="0"/>
      <w:marTop w:val="0"/>
      <w:marBottom w:val="0"/>
      <w:divBdr>
        <w:top w:val="none" w:sz="0" w:space="0" w:color="auto"/>
        <w:left w:val="none" w:sz="0" w:space="0" w:color="auto"/>
        <w:bottom w:val="none" w:sz="0" w:space="0" w:color="auto"/>
        <w:right w:val="none" w:sz="0" w:space="0" w:color="auto"/>
      </w:divBdr>
    </w:div>
    <w:div w:id="948394328">
      <w:bodyDiv w:val="1"/>
      <w:marLeft w:val="0"/>
      <w:marRight w:val="0"/>
      <w:marTop w:val="0"/>
      <w:marBottom w:val="0"/>
      <w:divBdr>
        <w:top w:val="none" w:sz="0" w:space="0" w:color="auto"/>
        <w:left w:val="none" w:sz="0" w:space="0" w:color="auto"/>
        <w:bottom w:val="none" w:sz="0" w:space="0" w:color="auto"/>
        <w:right w:val="none" w:sz="0" w:space="0" w:color="auto"/>
      </w:divBdr>
    </w:div>
    <w:div w:id="968172737">
      <w:bodyDiv w:val="1"/>
      <w:marLeft w:val="0"/>
      <w:marRight w:val="0"/>
      <w:marTop w:val="0"/>
      <w:marBottom w:val="0"/>
      <w:divBdr>
        <w:top w:val="none" w:sz="0" w:space="0" w:color="auto"/>
        <w:left w:val="none" w:sz="0" w:space="0" w:color="auto"/>
        <w:bottom w:val="none" w:sz="0" w:space="0" w:color="auto"/>
        <w:right w:val="none" w:sz="0" w:space="0" w:color="auto"/>
      </w:divBdr>
    </w:div>
    <w:div w:id="1002705503">
      <w:bodyDiv w:val="1"/>
      <w:marLeft w:val="0"/>
      <w:marRight w:val="0"/>
      <w:marTop w:val="0"/>
      <w:marBottom w:val="0"/>
      <w:divBdr>
        <w:top w:val="none" w:sz="0" w:space="0" w:color="auto"/>
        <w:left w:val="none" w:sz="0" w:space="0" w:color="auto"/>
        <w:bottom w:val="none" w:sz="0" w:space="0" w:color="auto"/>
        <w:right w:val="none" w:sz="0" w:space="0" w:color="auto"/>
      </w:divBdr>
    </w:div>
    <w:div w:id="1030910912">
      <w:bodyDiv w:val="1"/>
      <w:marLeft w:val="0"/>
      <w:marRight w:val="0"/>
      <w:marTop w:val="0"/>
      <w:marBottom w:val="0"/>
      <w:divBdr>
        <w:top w:val="none" w:sz="0" w:space="0" w:color="auto"/>
        <w:left w:val="none" w:sz="0" w:space="0" w:color="auto"/>
        <w:bottom w:val="none" w:sz="0" w:space="0" w:color="auto"/>
        <w:right w:val="none" w:sz="0" w:space="0" w:color="auto"/>
      </w:divBdr>
    </w:div>
    <w:div w:id="1033383927">
      <w:bodyDiv w:val="1"/>
      <w:marLeft w:val="0"/>
      <w:marRight w:val="0"/>
      <w:marTop w:val="0"/>
      <w:marBottom w:val="0"/>
      <w:divBdr>
        <w:top w:val="none" w:sz="0" w:space="0" w:color="auto"/>
        <w:left w:val="none" w:sz="0" w:space="0" w:color="auto"/>
        <w:bottom w:val="none" w:sz="0" w:space="0" w:color="auto"/>
        <w:right w:val="none" w:sz="0" w:space="0" w:color="auto"/>
      </w:divBdr>
    </w:div>
    <w:div w:id="1070807813">
      <w:bodyDiv w:val="1"/>
      <w:marLeft w:val="0"/>
      <w:marRight w:val="0"/>
      <w:marTop w:val="0"/>
      <w:marBottom w:val="0"/>
      <w:divBdr>
        <w:top w:val="none" w:sz="0" w:space="0" w:color="auto"/>
        <w:left w:val="none" w:sz="0" w:space="0" w:color="auto"/>
        <w:bottom w:val="none" w:sz="0" w:space="0" w:color="auto"/>
        <w:right w:val="none" w:sz="0" w:space="0" w:color="auto"/>
      </w:divBdr>
    </w:div>
    <w:div w:id="1074859986">
      <w:bodyDiv w:val="1"/>
      <w:marLeft w:val="0"/>
      <w:marRight w:val="0"/>
      <w:marTop w:val="0"/>
      <w:marBottom w:val="0"/>
      <w:divBdr>
        <w:top w:val="none" w:sz="0" w:space="0" w:color="auto"/>
        <w:left w:val="none" w:sz="0" w:space="0" w:color="auto"/>
        <w:bottom w:val="none" w:sz="0" w:space="0" w:color="auto"/>
        <w:right w:val="none" w:sz="0" w:space="0" w:color="auto"/>
      </w:divBdr>
    </w:div>
    <w:div w:id="1081828074">
      <w:bodyDiv w:val="1"/>
      <w:marLeft w:val="0"/>
      <w:marRight w:val="0"/>
      <w:marTop w:val="0"/>
      <w:marBottom w:val="0"/>
      <w:divBdr>
        <w:top w:val="none" w:sz="0" w:space="0" w:color="auto"/>
        <w:left w:val="none" w:sz="0" w:space="0" w:color="auto"/>
        <w:bottom w:val="none" w:sz="0" w:space="0" w:color="auto"/>
        <w:right w:val="none" w:sz="0" w:space="0" w:color="auto"/>
      </w:divBdr>
    </w:div>
    <w:div w:id="1095632501">
      <w:bodyDiv w:val="1"/>
      <w:marLeft w:val="0"/>
      <w:marRight w:val="0"/>
      <w:marTop w:val="0"/>
      <w:marBottom w:val="0"/>
      <w:divBdr>
        <w:top w:val="none" w:sz="0" w:space="0" w:color="auto"/>
        <w:left w:val="none" w:sz="0" w:space="0" w:color="auto"/>
        <w:bottom w:val="none" w:sz="0" w:space="0" w:color="auto"/>
        <w:right w:val="none" w:sz="0" w:space="0" w:color="auto"/>
      </w:divBdr>
      <w:divsChild>
        <w:div w:id="1100368762">
          <w:marLeft w:val="0"/>
          <w:marRight w:val="180"/>
          <w:marTop w:val="0"/>
          <w:marBottom w:val="60"/>
          <w:divBdr>
            <w:top w:val="none" w:sz="0" w:space="0" w:color="auto"/>
            <w:left w:val="none" w:sz="0" w:space="0" w:color="auto"/>
            <w:bottom w:val="none" w:sz="0" w:space="0" w:color="auto"/>
            <w:right w:val="none" w:sz="0" w:space="0" w:color="auto"/>
          </w:divBdr>
        </w:div>
      </w:divsChild>
    </w:div>
    <w:div w:id="1099256313">
      <w:bodyDiv w:val="1"/>
      <w:marLeft w:val="0"/>
      <w:marRight w:val="0"/>
      <w:marTop w:val="0"/>
      <w:marBottom w:val="0"/>
      <w:divBdr>
        <w:top w:val="none" w:sz="0" w:space="0" w:color="auto"/>
        <w:left w:val="none" w:sz="0" w:space="0" w:color="auto"/>
        <w:bottom w:val="none" w:sz="0" w:space="0" w:color="auto"/>
        <w:right w:val="none" w:sz="0" w:space="0" w:color="auto"/>
      </w:divBdr>
    </w:div>
    <w:div w:id="1119103109">
      <w:bodyDiv w:val="1"/>
      <w:marLeft w:val="0"/>
      <w:marRight w:val="0"/>
      <w:marTop w:val="0"/>
      <w:marBottom w:val="0"/>
      <w:divBdr>
        <w:top w:val="none" w:sz="0" w:space="0" w:color="auto"/>
        <w:left w:val="none" w:sz="0" w:space="0" w:color="auto"/>
        <w:bottom w:val="none" w:sz="0" w:space="0" w:color="auto"/>
        <w:right w:val="none" w:sz="0" w:space="0" w:color="auto"/>
      </w:divBdr>
    </w:div>
    <w:div w:id="1161122205">
      <w:bodyDiv w:val="1"/>
      <w:marLeft w:val="0"/>
      <w:marRight w:val="0"/>
      <w:marTop w:val="0"/>
      <w:marBottom w:val="0"/>
      <w:divBdr>
        <w:top w:val="none" w:sz="0" w:space="0" w:color="auto"/>
        <w:left w:val="none" w:sz="0" w:space="0" w:color="auto"/>
        <w:bottom w:val="none" w:sz="0" w:space="0" w:color="auto"/>
        <w:right w:val="none" w:sz="0" w:space="0" w:color="auto"/>
      </w:divBdr>
    </w:div>
    <w:div w:id="1216773402">
      <w:bodyDiv w:val="1"/>
      <w:marLeft w:val="0"/>
      <w:marRight w:val="0"/>
      <w:marTop w:val="0"/>
      <w:marBottom w:val="0"/>
      <w:divBdr>
        <w:top w:val="none" w:sz="0" w:space="0" w:color="auto"/>
        <w:left w:val="none" w:sz="0" w:space="0" w:color="auto"/>
        <w:bottom w:val="none" w:sz="0" w:space="0" w:color="auto"/>
        <w:right w:val="none" w:sz="0" w:space="0" w:color="auto"/>
      </w:divBdr>
    </w:div>
    <w:div w:id="1235165866">
      <w:bodyDiv w:val="1"/>
      <w:marLeft w:val="0"/>
      <w:marRight w:val="0"/>
      <w:marTop w:val="0"/>
      <w:marBottom w:val="0"/>
      <w:divBdr>
        <w:top w:val="none" w:sz="0" w:space="0" w:color="auto"/>
        <w:left w:val="none" w:sz="0" w:space="0" w:color="auto"/>
        <w:bottom w:val="none" w:sz="0" w:space="0" w:color="auto"/>
        <w:right w:val="none" w:sz="0" w:space="0" w:color="auto"/>
      </w:divBdr>
    </w:div>
    <w:div w:id="1250038965">
      <w:bodyDiv w:val="1"/>
      <w:marLeft w:val="0"/>
      <w:marRight w:val="0"/>
      <w:marTop w:val="0"/>
      <w:marBottom w:val="0"/>
      <w:divBdr>
        <w:top w:val="none" w:sz="0" w:space="0" w:color="auto"/>
        <w:left w:val="none" w:sz="0" w:space="0" w:color="auto"/>
        <w:bottom w:val="none" w:sz="0" w:space="0" w:color="auto"/>
        <w:right w:val="none" w:sz="0" w:space="0" w:color="auto"/>
      </w:divBdr>
    </w:div>
    <w:div w:id="1332952420">
      <w:bodyDiv w:val="1"/>
      <w:marLeft w:val="0"/>
      <w:marRight w:val="0"/>
      <w:marTop w:val="0"/>
      <w:marBottom w:val="0"/>
      <w:divBdr>
        <w:top w:val="none" w:sz="0" w:space="0" w:color="auto"/>
        <w:left w:val="none" w:sz="0" w:space="0" w:color="auto"/>
        <w:bottom w:val="none" w:sz="0" w:space="0" w:color="auto"/>
        <w:right w:val="none" w:sz="0" w:space="0" w:color="auto"/>
      </w:divBdr>
    </w:div>
    <w:div w:id="1350181131">
      <w:bodyDiv w:val="1"/>
      <w:marLeft w:val="0"/>
      <w:marRight w:val="0"/>
      <w:marTop w:val="0"/>
      <w:marBottom w:val="0"/>
      <w:divBdr>
        <w:top w:val="none" w:sz="0" w:space="0" w:color="auto"/>
        <w:left w:val="none" w:sz="0" w:space="0" w:color="auto"/>
        <w:bottom w:val="none" w:sz="0" w:space="0" w:color="auto"/>
        <w:right w:val="none" w:sz="0" w:space="0" w:color="auto"/>
      </w:divBdr>
    </w:div>
    <w:div w:id="1350914195">
      <w:bodyDiv w:val="1"/>
      <w:marLeft w:val="0"/>
      <w:marRight w:val="0"/>
      <w:marTop w:val="0"/>
      <w:marBottom w:val="0"/>
      <w:divBdr>
        <w:top w:val="none" w:sz="0" w:space="0" w:color="auto"/>
        <w:left w:val="none" w:sz="0" w:space="0" w:color="auto"/>
        <w:bottom w:val="none" w:sz="0" w:space="0" w:color="auto"/>
        <w:right w:val="none" w:sz="0" w:space="0" w:color="auto"/>
      </w:divBdr>
    </w:div>
    <w:div w:id="1384720139">
      <w:bodyDiv w:val="1"/>
      <w:marLeft w:val="0"/>
      <w:marRight w:val="0"/>
      <w:marTop w:val="0"/>
      <w:marBottom w:val="0"/>
      <w:divBdr>
        <w:top w:val="none" w:sz="0" w:space="0" w:color="auto"/>
        <w:left w:val="none" w:sz="0" w:space="0" w:color="auto"/>
        <w:bottom w:val="none" w:sz="0" w:space="0" w:color="auto"/>
        <w:right w:val="none" w:sz="0" w:space="0" w:color="auto"/>
      </w:divBdr>
    </w:div>
    <w:div w:id="1397780931">
      <w:bodyDiv w:val="1"/>
      <w:marLeft w:val="0"/>
      <w:marRight w:val="0"/>
      <w:marTop w:val="0"/>
      <w:marBottom w:val="0"/>
      <w:divBdr>
        <w:top w:val="none" w:sz="0" w:space="0" w:color="auto"/>
        <w:left w:val="none" w:sz="0" w:space="0" w:color="auto"/>
        <w:bottom w:val="none" w:sz="0" w:space="0" w:color="auto"/>
        <w:right w:val="none" w:sz="0" w:space="0" w:color="auto"/>
      </w:divBdr>
    </w:div>
    <w:div w:id="1459908901">
      <w:bodyDiv w:val="1"/>
      <w:marLeft w:val="0"/>
      <w:marRight w:val="0"/>
      <w:marTop w:val="0"/>
      <w:marBottom w:val="0"/>
      <w:divBdr>
        <w:top w:val="none" w:sz="0" w:space="0" w:color="auto"/>
        <w:left w:val="none" w:sz="0" w:space="0" w:color="auto"/>
        <w:bottom w:val="none" w:sz="0" w:space="0" w:color="auto"/>
        <w:right w:val="none" w:sz="0" w:space="0" w:color="auto"/>
      </w:divBdr>
    </w:div>
    <w:div w:id="1486511259">
      <w:bodyDiv w:val="1"/>
      <w:marLeft w:val="0"/>
      <w:marRight w:val="0"/>
      <w:marTop w:val="0"/>
      <w:marBottom w:val="0"/>
      <w:divBdr>
        <w:top w:val="none" w:sz="0" w:space="0" w:color="auto"/>
        <w:left w:val="none" w:sz="0" w:space="0" w:color="auto"/>
        <w:bottom w:val="none" w:sz="0" w:space="0" w:color="auto"/>
        <w:right w:val="none" w:sz="0" w:space="0" w:color="auto"/>
      </w:divBdr>
    </w:div>
    <w:div w:id="1517846020">
      <w:bodyDiv w:val="1"/>
      <w:marLeft w:val="0"/>
      <w:marRight w:val="0"/>
      <w:marTop w:val="0"/>
      <w:marBottom w:val="0"/>
      <w:divBdr>
        <w:top w:val="none" w:sz="0" w:space="0" w:color="auto"/>
        <w:left w:val="none" w:sz="0" w:space="0" w:color="auto"/>
        <w:bottom w:val="none" w:sz="0" w:space="0" w:color="auto"/>
        <w:right w:val="none" w:sz="0" w:space="0" w:color="auto"/>
      </w:divBdr>
    </w:div>
    <w:div w:id="1546136966">
      <w:bodyDiv w:val="1"/>
      <w:marLeft w:val="0"/>
      <w:marRight w:val="0"/>
      <w:marTop w:val="0"/>
      <w:marBottom w:val="0"/>
      <w:divBdr>
        <w:top w:val="none" w:sz="0" w:space="0" w:color="auto"/>
        <w:left w:val="none" w:sz="0" w:space="0" w:color="auto"/>
        <w:bottom w:val="none" w:sz="0" w:space="0" w:color="auto"/>
        <w:right w:val="none" w:sz="0" w:space="0" w:color="auto"/>
      </w:divBdr>
      <w:divsChild>
        <w:div w:id="1552031692">
          <w:marLeft w:val="0"/>
          <w:marRight w:val="0"/>
          <w:marTop w:val="0"/>
          <w:marBottom w:val="0"/>
          <w:divBdr>
            <w:top w:val="none" w:sz="0" w:space="0" w:color="auto"/>
            <w:left w:val="none" w:sz="0" w:space="0" w:color="auto"/>
            <w:bottom w:val="none" w:sz="0" w:space="0" w:color="auto"/>
            <w:right w:val="none" w:sz="0" w:space="0" w:color="auto"/>
          </w:divBdr>
          <w:divsChild>
            <w:div w:id="34363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26171">
      <w:bodyDiv w:val="1"/>
      <w:marLeft w:val="0"/>
      <w:marRight w:val="0"/>
      <w:marTop w:val="0"/>
      <w:marBottom w:val="0"/>
      <w:divBdr>
        <w:top w:val="none" w:sz="0" w:space="0" w:color="auto"/>
        <w:left w:val="none" w:sz="0" w:space="0" w:color="auto"/>
        <w:bottom w:val="none" w:sz="0" w:space="0" w:color="auto"/>
        <w:right w:val="none" w:sz="0" w:space="0" w:color="auto"/>
      </w:divBdr>
    </w:div>
    <w:div w:id="1645163169">
      <w:bodyDiv w:val="1"/>
      <w:marLeft w:val="0"/>
      <w:marRight w:val="0"/>
      <w:marTop w:val="0"/>
      <w:marBottom w:val="0"/>
      <w:divBdr>
        <w:top w:val="none" w:sz="0" w:space="0" w:color="auto"/>
        <w:left w:val="none" w:sz="0" w:space="0" w:color="auto"/>
        <w:bottom w:val="none" w:sz="0" w:space="0" w:color="auto"/>
        <w:right w:val="none" w:sz="0" w:space="0" w:color="auto"/>
      </w:divBdr>
    </w:div>
    <w:div w:id="1670061235">
      <w:bodyDiv w:val="1"/>
      <w:marLeft w:val="0"/>
      <w:marRight w:val="0"/>
      <w:marTop w:val="0"/>
      <w:marBottom w:val="0"/>
      <w:divBdr>
        <w:top w:val="none" w:sz="0" w:space="0" w:color="auto"/>
        <w:left w:val="none" w:sz="0" w:space="0" w:color="auto"/>
        <w:bottom w:val="none" w:sz="0" w:space="0" w:color="auto"/>
        <w:right w:val="none" w:sz="0" w:space="0" w:color="auto"/>
      </w:divBdr>
    </w:div>
    <w:div w:id="1703706404">
      <w:bodyDiv w:val="1"/>
      <w:marLeft w:val="0"/>
      <w:marRight w:val="0"/>
      <w:marTop w:val="0"/>
      <w:marBottom w:val="0"/>
      <w:divBdr>
        <w:top w:val="none" w:sz="0" w:space="0" w:color="auto"/>
        <w:left w:val="none" w:sz="0" w:space="0" w:color="auto"/>
        <w:bottom w:val="none" w:sz="0" w:space="0" w:color="auto"/>
        <w:right w:val="none" w:sz="0" w:space="0" w:color="auto"/>
      </w:divBdr>
    </w:div>
    <w:div w:id="1836215701">
      <w:bodyDiv w:val="1"/>
      <w:marLeft w:val="0"/>
      <w:marRight w:val="0"/>
      <w:marTop w:val="0"/>
      <w:marBottom w:val="0"/>
      <w:divBdr>
        <w:top w:val="none" w:sz="0" w:space="0" w:color="auto"/>
        <w:left w:val="none" w:sz="0" w:space="0" w:color="auto"/>
        <w:bottom w:val="none" w:sz="0" w:space="0" w:color="auto"/>
        <w:right w:val="none" w:sz="0" w:space="0" w:color="auto"/>
      </w:divBdr>
    </w:div>
    <w:div w:id="1872063679">
      <w:bodyDiv w:val="1"/>
      <w:marLeft w:val="0"/>
      <w:marRight w:val="0"/>
      <w:marTop w:val="0"/>
      <w:marBottom w:val="0"/>
      <w:divBdr>
        <w:top w:val="none" w:sz="0" w:space="0" w:color="auto"/>
        <w:left w:val="none" w:sz="0" w:space="0" w:color="auto"/>
        <w:bottom w:val="none" w:sz="0" w:space="0" w:color="auto"/>
        <w:right w:val="none" w:sz="0" w:space="0" w:color="auto"/>
      </w:divBdr>
    </w:div>
    <w:div w:id="1884948555">
      <w:bodyDiv w:val="1"/>
      <w:marLeft w:val="0"/>
      <w:marRight w:val="0"/>
      <w:marTop w:val="0"/>
      <w:marBottom w:val="0"/>
      <w:divBdr>
        <w:top w:val="none" w:sz="0" w:space="0" w:color="auto"/>
        <w:left w:val="none" w:sz="0" w:space="0" w:color="auto"/>
        <w:bottom w:val="none" w:sz="0" w:space="0" w:color="auto"/>
        <w:right w:val="none" w:sz="0" w:space="0" w:color="auto"/>
      </w:divBdr>
    </w:div>
    <w:div w:id="1955015885">
      <w:bodyDiv w:val="1"/>
      <w:marLeft w:val="0"/>
      <w:marRight w:val="0"/>
      <w:marTop w:val="0"/>
      <w:marBottom w:val="0"/>
      <w:divBdr>
        <w:top w:val="none" w:sz="0" w:space="0" w:color="auto"/>
        <w:left w:val="none" w:sz="0" w:space="0" w:color="auto"/>
        <w:bottom w:val="none" w:sz="0" w:space="0" w:color="auto"/>
        <w:right w:val="none" w:sz="0" w:space="0" w:color="auto"/>
      </w:divBdr>
    </w:div>
    <w:div w:id="1964578184">
      <w:bodyDiv w:val="1"/>
      <w:marLeft w:val="0"/>
      <w:marRight w:val="0"/>
      <w:marTop w:val="0"/>
      <w:marBottom w:val="0"/>
      <w:divBdr>
        <w:top w:val="none" w:sz="0" w:space="0" w:color="auto"/>
        <w:left w:val="none" w:sz="0" w:space="0" w:color="auto"/>
        <w:bottom w:val="none" w:sz="0" w:space="0" w:color="auto"/>
        <w:right w:val="none" w:sz="0" w:space="0" w:color="auto"/>
      </w:divBdr>
    </w:div>
    <w:div w:id="1981760039">
      <w:bodyDiv w:val="1"/>
      <w:marLeft w:val="0"/>
      <w:marRight w:val="0"/>
      <w:marTop w:val="0"/>
      <w:marBottom w:val="0"/>
      <w:divBdr>
        <w:top w:val="none" w:sz="0" w:space="0" w:color="auto"/>
        <w:left w:val="none" w:sz="0" w:space="0" w:color="auto"/>
        <w:bottom w:val="none" w:sz="0" w:space="0" w:color="auto"/>
        <w:right w:val="none" w:sz="0" w:space="0" w:color="auto"/>
      </w:divBdr>
    </w:div>
    <w:div w:id="2000768476">
      <w:bodyDiv w:val="1"/>
      <w:marLeft w:val="0"/>
      <w:marRight w:val="0"/>
      <w:marTop w:val="0"/>
      <w:marBottom w:val="0"/>
      <w:divBdr>
        <w:top w:val="none" w:sz="0" w:space="0" w:color="auto"/>
        <w:left w:val="none" w:sz="0" w:space="0" w:color="auto"/>
        <w:bottom w:val="none" w:sz="0" w:space="0" w:color="auto"/>
        <w:right w:val="none" w:sz="0" w:space="0" w:color="auto"/>
      </w:divBdr>
    </w:div>
    <w:div w:id="2097555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hyperlink" Target="https://drive.google.com/drive/folders/1d5SrZxUgz7-lmaV2rJmbVt9MvpH29WsJ?usp=drive_link"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emf"/><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microsoft.com/office/2011/relationships/people" Target="peop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left" visibility="0" width="438" row="0">
    <wetp:webextensionref xmlns:r="http://schemas.openxmlformats.org/officeDocument/2006/relationships" r:id="rId1"/>
  </wetp:taskpane>
  <wetp:taskpane dockstate="lef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A4EEF9F-5D0A-4CE3-B52B-924599E7C46F}">
  <we:reference id="wa200005502" version="1.0.0.11" store="he-IL" storeType="OMEX"/>
  <we:alternateReferences>
    <we:reference id="wa200005502" version="1.0.0.11" store="wa200005502"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57FC2D0-B05B-45E4-94FF-B6246D4AD435}">
  <we:reference id="wa200003478" version="1.0.0.0" store="he-IL" storeType="OMEX"/>
  <we:alternateReferences>
    <we:reference id="wa200003478" version="1.0.0.0" store="wa200003478" storeType="OMEX"/>
  </we:alternateReferences>
  <we:properties>
    <we:property name="draftId" value="&quot;950254d9-cde5-4032-92d6-a63d3f2a9d42&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4CB34E-029D-4A0E-B969-75C4EE03F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17</Pages>
  <Words>2650</Words>
  <Characters>15015</Characters>
  <Application>Microsoft Office Word</Application>
  <DocSecurity>0</DocSecurity>
  <Lines>1341</Lines>
  <Paragraphs>809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Shulamit Nussboim</dc:creator>
  <cp:keywords/>
  <dc:description/>
  <cp:lastModifiedBy>Shulamit Nussboim</cp:lastModifiedBy>
  <cp:revision>12</cp:revision>
  <cp:lastPrinted>2023-08-02T15:35:00Z</cp:lastPrinted>
  <dcterms:created xsi:type="dcterms:W3CDTF">2024-04-07T10:34:00Z</dcterms:created>
  <dcterms:modified xsi:type="dcterms:W3CDTF">2024-08-08T03:18:00Z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8520fdc1-7ab7-34c4-97f1-c227fbc8e064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df6f847562fa33ed8653f4cca91a3ee38459860912633d8788dbd20355bdf4b5</vt:lpwstr>
  </property>
</Properties>
</file>